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896" w:rsidRPr="00467BDD" w:rsidRDefault="00C01896" w:rsidP="000C42E5"/>
    <w:p w:rsidR="00C01896" w:rsidRPr="00467BDD" w:rsidRDefault="00C01896" w:rsidP="000C42E5"/>
    <w:p w:rsidR="00C01896" w:rsidRPr="00467BDD" w:rsidRDefault="00C01896" w:rsidP="000C42E5"/>
    <w:p w:rsidR="00C01896" w:rsidRPr="00467BDD" w:rsidRDefault="00C01896" w:rsidP="00C01896">
      <w:pPr>
        <w:ind w:firstLine="0"/>
        <w:jc w:val="center"/>
        <w:rPr>
          <w:sz w:val="28"/>
        </w:rPr>
      </w:pPr>
      <w:r w:rsidRPr="00467BDD">
        <w:rPr>
          <w:sz w:val="28"/>
        </w:rPr>
        <w:t>Firmware and Software for an Integrated Electrophysiology Data Acquisition and Stimulation System</w:t>
      </w:r>
    </w:p>
    <w:p w:rsidR="00C01896" w:rsidRPr="00467BDD" w:rsidRDefault="00C01896" w:rsidP="00C01896">
      <w:pPr>
        <w:ind w:firstLine="0"/>
        <w:jc w:val="center"/>
      </w:pPr>
      <w:r w:rsidRPr="00467BDD">
        <w:t>Kyle Batzer</w:t>
      </w:r>
    </w:p>
    <w:p w:rsidR="00C01896" w:rsidRPr="00467BDD" w:rsidRDefault="00F76B8F" w:rsidP="00C01896">
      <w:pPr>
        <w:ind w:firstLine="0"/>
        <w:jc w:val="center"/>
      </w:pPr>
      <w:r>
        <w:t>October</w:t>
      </w:r>
      <w:r w:rsidR="00C01896" w:rsidRPr="00467BDD">
        <w:t xml:space="preserve"> 2</w:t>
      </w:r>
      <w:r w:rsidR="006C17F6">
        <w:t>9</w:t>
      </w:r>
      <w:r w:rsidR="00C01896" w:rsidRPr="00467BDD">
        <w:t>, 2013</w:t>
      </w: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rPr>
          <w:b/>
        </w:rPr>
      </w:pPr>
      <w:r w:rsidRPr="00467BDD">
        <w:rPr>
          <w:b/>
        </w:rPr>
        <w:t>Abstract</w:t>
      </w:r>
    </w:p>
    <w:p w:rsidR="009D3A23" w:rsidRDefault="009D3A23" w:rsidP="009D3A23">
      <w:pPr>
        <w:rPr>
          <w:ins w:id="0" w:author="kbatzer" w:date="2013-11-24T19:23:00Z"/>
        </w:rPr>
      </w:pPr>
      <w:ins w:id="1" w:author="kbatzer" w:date="2013-11-24T19:23:00Z">
        <w:r>
          <w:t>This thesis describes the firmware and software design for a prototype system capable of performing electrophysiological experimentation.  The overall system developed with fellow graduate student Mr. Donovan Squires provides eight channels of acquisition and four channel of arbitrary waveform generation for stimulation of biological systems.  In order to show the performance of the system, a common electrophysiology experiment was performed on the giant axon of an earthworm and the results were compared to existing commercial systems.  The developed system is an integral part of future work at the Neurobiology Engineering Laboratory at Western Michigan University.</w:t>
        </w:r>
      </w:ins>
    </w:p>
    <w:p w:rsidR="00C01896" w:rsidRPr="00467BDD" w:rsidDel="009D3A23" w:rsidRDefault="009D3A23" w:rsidP="009D3A23">
      <w:pPr>
        <w:rPr>
          <w:del w:id="2" w:author="kbatzer" w:date="2013-11-24T19:23:00Z"/>
          <w:sz w:val="22"/>
        </w:rPr>
      </w:pPr>
      <w:ins w:id="3" w:author="kbatzer" w:date="2013-11-24T19:23:00Z">
        <w:r>
          <w:t>The user of the system is provided high-level control and data visualization through use of a custom PC application.  Through this high-level interface, experimentation can be automated using an interpreted scripting language.  Real-time operations, such as data capture from an analog-to-digital converter and stimulation waveform output to a digital-to-analog converter, are handled by an FPGA.  Domain specific support for -10mV to 10mV acquisition levels and differential waveform generation between -15V to 15V is provided via a custom Printed Circuit Board (PCB) when utilizing previously developed amplification and filtering circuitry.</w:t>
        </w:r>
      </w:ins>
      <w:del w:id="4" w:author="kbatzer" w:date="2013-11-24T19:23:00Z">
        <w:r w:rsidR="00C01896" w:rsidRPr="00467BDD" w:rsidDel="009D3A23">
          <w:rPr>
            <w:sz w:val="22"/>
          </w:rPr>
          <w:delText>Built on previous work and on research literature, software and firmware were designed, and integrated with instrumentation electronics developed by fellow graduate student Mr. Donovan Squires to realize a measurement and stimulation system for electrophysiology experiments at the Neurobiology Engineering Laboratory at Western Michigan University. A standard electrophysiology experiment was performed with the developed system, and the results compared favorably with results from previous designs.</w:delText>
        </w:r>
      </w:del>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Del="009D3A23" w:rsidRDefault="00C01896" w:rsidP="00C01896">
      <w:pPr>
        <w:rPr>
          <w:del w:id="5" w:author="kbatzer" w:date="2013-11-24T19:23:00Z"/>
          <w:sz w:val="22"/>
        </w:rPr>
      </w:pPr>
    </w:p>
    <w:p w:rsidR="00C01896" w:rsidDel="009D3A23" w:rsidRDefault="00C01896" w:rsidP="00C01896">
      <w:pPr>
        <w:rPr>
          <w:del w:id="6" w:author="kbatzer" w:date="2013-11-24T19:23:00Z"/>
          <w:sz w:val="22"/>
        </w:rPr>
      </w:pPr>
    </w:p>
    <w:p w:rsidR="00F107EC" w:rsidDel="009D3A23" w:rsidRDefault="00F107EC" w:rsidP="00C01896">
      <w:pPr>
        <w:rPr>
          <w:del w:id="7" w:author="kbatzer" w:date="2013-11-24T19:23:00Z"/>
          <w:sz w:val="22"/>
        </w:rPr>
      </w:pPr>
    </w:p>
    <w:p w:rsidR="00F107EC" w:rsidDel="009D3A23" w:rsidRDefault="00F107EC" w:rsidP="00C01896">
      <w:pPr>
        <w:rPr>
          <w:del w:id="8" w:author="kbatzer" w:date="2013-11-24T19:23:00Z"/>
          <w:sz w:val="22"/>
        </w:rPr>
      </w:pPr>
    </w:p>
    <w:p w:rsidR="00F107EC" w:rsidDel="009D3A23" w:rsidRDefault="00F107EC" w:rsidP="00C01896">
      <w:pPr>
        <w:rPr>
          <w:del w:id="9" w:author="kbatzer" w:date="2013-11-24T19:23:00Z"/>
          <w:sz w:val="22"/>
        </w:rPr>
      </w:pPr>
    </w:p>
    <w:p w:rsidR="00F107EC" w:rsidDel="009D3A23" w:rsidRDefault="00F107EC" w:rsidP="00C01896">
      <w:pPr>
        <w:rPr>
          <w:del w:id="10" w:author="kbatzer" w:date="2013-11-24T19:23:00Z"/>
          <w:sz w:val="22"/>
        </w:rPr>
      </w:pPr>
    </w:p>
    <w:p w:rsidR="00F107EC" w:rsidDel="009D3A23" w:rsidRDefault="00F107EC" w:rsidP="00C01896">
      <w:pPr>
        <w:rPr>
          <w:del w:id="11" w:author="kbatzer" w:date="2013-11-24T19:23:00Z"/>
          <w:sz w:val="22"/>
        </w:rPr>
      </w:pPr>
    </w:p>
    <w:p w:rsidR="00F107EC" w:rsidDel="009D3A23" w:rsidRDefault="00F107EC" w:rsidP="00C01896">
      <w:pPr>
        <w:rPr>
          <w:del w:id="12" w:author="kbatzer" w:date="2013-11-24T19:23:00Z"/>
          <w:sz w:val="22"/>
        </w:rPr>
      </w:pPr>
    </w:p>
    <w:p w:rsidR="00F107EC" w:rsidDel="009D3A23" w:rsidRDefault="00F107EC" w:rsidP="00C01896">
      <w:pPr>
        <w:rPr>
          <w:del w:id="13" w:author="kbatzer" w:date="2013-11-24T19:23:00Z"/>
          <w:sz w:val="22"/>
        </w:rPr>
      </w:pPr>
    </w:p>
    <w:p w:rsidR="00F107EC" w:rsidDel="009D3A23" w:rsidRDefault="00F107EC" w:rsidP="00C01896">
      <w:pPr>
        <w:rPr>
          <w:del w:id="14" w:author="kbatzer" w:date="2013-11-24T19:23:00Z"/>
          <w:sz w:val="22"/>
        </w:rPr>
      </w:pPr>
    </w:p>
    <w:p w:rsidR="00F107EC" w:rsidRPr="00467BDD" w:rsidDel="009D3A23" w:rsidRDefault="00F107EC" w:rsidP="00C01896">
      <w:pPr>
        <w:rPr>
          <w:del w:id="15" w:author="kbatzer" w:date="2013-11-24T19:24:00Z"/>
          <w:sz w:val="22"/>
        </w:rPr>
      </w:pPr>
    </w:p>
    <w:p w:rsidR="00F107EC" w:rsidDel="009D3A23" w:rsidRDefault="00F107EC" w:rsidP="00F107EC">
      <w:pPr>
        <w:ind w:firstLine="0"/>
        <w:jc w:val="center"/>
        <w:rPr>
          <w:del w:id="16" w:author="kbatzer" w:date="2013-11-24T19:24:00Z"/>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
    <w:p w:rsidR="00F107EC" w:rsidRDefault="00F107EC" w:rsidP="00F107EC">
      <w:pPr>
        <w:ind w:firstLine="0"/>
        <w:jc w:val="center"/>
        <w:rPr>
          <w:sz w:val="22"/>
        </w:rPr>
      </w:pPr>
      <w:proofErr w:type="gramStart"/>
      <w:r w:rsidRPr="00F107EC">
        <w:rPr>
          <w:sz w:val="22"/>
        </w:rPr>
        <w:t>Copyright ©</w:t>
      </w:r>
      <w:r>
        <w:rPr>
          <w:sz w:val="22"/>
        </w:rPr>
        <w:t xml:space="preserve"> 2013 by Kyle Batzer.</w:t>
      </w:r>
      <w:proofErr w:type="gramEnd"/>
    </w:p>
    <w:p w:rsidR="00F107EC" w:rsidRDefault="00F107EC" w:rsidP="00F107EC">
      <w:pPr>
        <w:ind w:firstLine="0"/>
        <w:jc w:val="center"/>
        <w:rPr>
          <w:sz w:val="22"/>
        </w:rPr>
      </w:pPr>
      <w:r>
        <w:rPr>
          <w:noProof/>
          <w:sz w:val="22"/>
        </w:rPr>
        <w:drawing>
          <wp:inline distT="0" distB="0" distL="0" distR="0">
            <wp:extent cx="1431893" cy="503454"/>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srcRect/>
                    <a:stretch>
                      <a:fillRect/>
                    </a:stretch>
                  </pic:blipFill>
                  <pic:spPr bwMode="auto">
                    <a:xfrm>
                      <a:off x="0" y="0"/>
                      <a:ext cx="1438914" cy="505923"/>
                    </a:xfrm>
                    <a:prstGeom prst="rect">
                      <a:avLst/>
                    </a:prstGeom>
                    <a:noFill/>
                    <a:ln w="9525">
                      <a:noFill/>
                      <a:miter lim="800000"/>
                      <a:headEnd/>
                      <a:tailEnd/>
                    </a:ln>
                  </pic:spPr>
                </pic:pic>
              </a:graphicData>
            </a:graphic>
          </wp:inline>
        </w:drawing>
      </w:r>
    </w:p>
    <w:p w:rsidR="00F107EC" w:rsidRDefault="00F107EC" w:rsidP="00F107EC">
      <w:pPr>
        <w:spacing w:after="240" w:line="240" w:lineRule="auto"/>
        <w:ind w:firstLine="0"/>
        <w:jc w:val="center"/>
        <w:rPr>
          <w:sz w:val="22"/>
        </w:rPr>
      </w:pPr>
      <w:r>
        <w:rPr>
          <w:sz w:val="22"/>
        </w:rPr>
        <w:t xml:space="preserve">Except where otherwise noted, this work is licensed under the Creative Commons Attribution 3.0 </w:t>
      </w:r>
      <w:proofErr w:type="spellStart"/>
      <w:r>
        <w:rPr>
          <w:sz w:val="22"/>
        </w:rPr>
        <w:t>Unported</w:t>
      </w:r>
      <w:proofErr w:type="spellEnd"/>
      <w:r>
        <w:rPr>
          <w:sz w:val="22"/>
        </w:rPr>
        <w:t xml:space="preserve"> License. To view a copy of this license, visit </w:t>
      </w:r>
      <w:r w:rsidR="00C51EBF">
        <w:fldChar w:fldCharType="begin"/>
      </w:r>
      <w:r w:rsidR="00C51EBF">
        <w:instrText>HYPERLINK "http://creativecommons.org/licenses/by/3.0/"</w:instrText>
      </w:r>
      <w:ins w:id="17" w:author="kbatzer" w:date="2013-11-24T19:52:00Z"/>
      <w:r w:rsidR="00C51EBF">
        <w:fldChar w:fldCharType="separate"/>
      </w:r>
      <w:r w:rsidRPr="0079420F">
        <w:rPr>
          <w:rStyle w:val="Hyperlink"/>
          <w:sz w:val="22"/>
        </w:rPr>
        <w:t>http://creativecommons.org/licenses/by/3.0/</w:t>
      </w:r>
      <w:r w:rsidR="00C51EBF">
        <w:fldChar w:fldCharType="end"/>
      </w:r>
      <w:r>
        <w:rPr>
          <w:sz w:val="22"/>
        </w:rPr>
        <w:t>.</w:t>
      </w:r>
    </w:p>
    <w:p w:rsidR="00F107EC" w:rsidRDefault="00F107EC" w:rsidP="00F107EC">
      <w:pPr>
        <w:spacing w:after="240" w:line="240" w:lineRule="auto"/>
        <w:ind w:firstLine="0"/>
        <w:jc w:val="center"/>
        <w:rPr>
          <w:sz w:val="22"/>
        </w:rPr>
      </w:pPr>
      <w:r>
        <w:rPr>
          <w:sz w:val="22"/>
        </w:rPr>
        <w:t>Forward is Copyright© 2013 by Damon A. Miller. All rights reserved.</w:t>
      </w:r>
    </w:p>
    <w:p w:rsidR="00F107EC" w:rsidRDefault="00F107EC" w:rsidP="00F107EC">
      <w:pPr>
        <w:spacing w:after="240" w:line="240" w:lineRule="auto"/>
        <w:ind w:firstLine="0"/>
        <w:jc w:val="center"/>
        <w:rPr>
          <w:sz w:val="22"/>
        </w:rPr>
      </w:pPr>
      <w:r>
        <w:rPr>
          <w:sz w:val="22"/>
        </w:rPr>
        <w:t>Some names in this thesis are trademarks. Lack of trademark symbol does not imply that a name is not a trademark.</w:t>
      </w:r>
    </w:p>
    <w:p w:rsidR="00C01896" w:rsidRPr="00467BDD" w:rsidRDefault="00C01896" w:rsidP="00F107EC">
      <w:pPr>
        <w:pageBreakBefore/>
        <w:ind w:firstLine="0"/>
        <w:rPr>
          <w:b/>
          <w:sz w:val="22"/>
        </w:rPr>
      </w:pPr>
      <w:r w:rsidRPr="00467BDD">
        <w:rPr>
          <w:b/>
          <w:sz w:val="22"/>
        </w:rPr>
        <w:lastRenderedPageBreak/>
        <w:t>Foreword</w:t>
      </w:r>
    </w:p>
    <w:p w:rsidR="00C01896" w:rsidRPr="00467BDD" w:rsidRDefault="00C01896" w:rsidP="00C01896">
      <w:pPr>
        <w:rPr>
          <w:sz w:val="22"/>
        </w:rPr>
      </w:pPr>
      <w:r w:rsidRPr="00467BDD">
        <w:rPr>
          <w:sz w:val="22"/>
        </w:rPr>
        <w:t xml:space="preserve">This thesis and the companion Master of Science in Computer Engineering thesis (in preparation) by Mr. </w:t>
      </w:r>
      <w:r w:rsidR="00C47D5C">
        <w:rPr>
          <w:sz w:val="22"/>
        </w:rPr>
        <w:t>Donovan Squires</w:t>
      </w:r>
      <w:r w:rsidRPr="00467BDD">
        <w:rPr>
          <w:sz w:val="22"/>
        </w:rPr>
        <w:t xml:space="preserve"> </w:t>
      </w:r>
      <w:r w:rsidR="00717B8D" w:rsidRPr="00467BDD">
        <w:rPr>
          <w:sz w:val="22"/>
        </w:rPr>
        <w:t>describe</w:t>
      </w:r>
      <w:r w:rsidRPr="00467BDD">
        <w:rPr>
          <w:sz w:val="22"/>
        </w:rPr>
        <w:t xml:space="preserve"> a complete hardware and software instrumentation system for conducting electrophysiology experiments. The developed system features multiple channels that can be used for measurement and stimulation of biological electrical activity. These theses represent the culmination of many previous projects in the Western Michigan University Neurobiology Engineering Laboratory. This foreword provides a brief history of those previous projects to provide context for these two theses. </w:t>
      </w:r>
    </w:p>
    <w:p w:rsidR="00C01896" w:rsidRPr="00467BDD" w:rsidRDefault="00C01896" w:rsidP="00C01896">
      <w:pPr>
        <w:rPr>
          <w:sz w:val="22"/>
        </w:rPr>
      </w:pPr>
      <w:r w:rsidRPr="00467BDD">
        <w:rPr>
          <w:sz w:val="22"/>
        </w:rPr>
        <w:t>The original motivation for this line of research was the availability of microelectrode arrays (MEAs) from companies such as Multi Channel Systems (www.multichannelsystems.com). MEAs are essentially culture dishes with an array of implanted electrodes that enable monitoring and stimulation of neuron and neuronal network electrical activity. Reference [</w:t>
      </w:r>
      <w:fldSimple w:instr=" REF Ref_Marom_2002 \h  \* MERGEFORMAT ">
        <w:ins w:id="18" w:author="kbatzer" w:date="2013-11-24T19:54:00Z">
          <w:r w:rsidR="00DC0366" w:rsidRPr="00DC0366">
            <w:rPr>
              <w:noProof/>
              <w:sz w:val="22"/>
              <w:szCs w:val="22"/>
              <w:rPrChange w:id="19" w:author="kbatzer" w:date="2013-11-24T19:54:00Z">
                <w:rPr>
                  <w:noProof/>
                </w:rPr>
              </w:rPrChange>
            </w:rPr>
            <w:t>1</w:t>
          </w:r>
        </w:ins>
        <w:del w:id="20" w:author="kbatzer" w:date="2013-11-24T19:40:00Z">
          <w:r w:rsidR="00A455A1" w:rsidRPr="00A455A1" w:rsidDel="00361446">
            <w:rPr>
              <w:noProof/>
              <w:sz w:val="22"/>
              <w:szCs w:val="22"/>
            </w:rPr>
            <w:delText>1</w:delText>
          </w:r>
        </w:del>
      </w:fldSimple>
      <w:r w:rsidRPr="00467BDD">
        <w:rPr>
          <w:sz w:val="22"/>
        </w:rPr>
        <w:t xml:space="preserve">] provides an excellent overview of studying learning in neuronal networks using </w:t>
      </w:r>
      <w:proofErr w:type="spellStart"/>
      <w:r w:rsidRPr="00467BDD">
        <w:rPr>
          <w:sz w:val="22"/>
        </w:rPr>
        <w:t>MEAs.</w:t>
      </w:r>
      <w:proofErr w:type="spellEnd"/>
      <w:r w:rsidRPr="00467BDD">
        <w:rPr>
          <w:sz w:val="22"/>
        </w:rPr>
        <w:t xml:space="preserve"> </w:t>
      </w:r>
      <w:r w:rsidR="00B6697A">
        <w:rPr>
          <w:sz w:val="22"/>
        </w:rPr>
        <w:t xml:space="preserve"> </w:t>
      </w:r>
      <w:r w:rsidRPr="00467BDD">
        <w:rPr>
          <w:sz w:val="22"/>
        </w:rPr>
        <w:t xml:space="preserve">I was first introduced to MEAs via an article provided by Dr. John </w:t>
      </w:r>
      <w:proofErr w:type="spellStart"/>
      <w:r w:rsidRPr="00467BDD">
        <w:rPr>
          <w:sz w:val="22"/>
        </w:rPr>
        <w:t>Gesink</w:t>
      </w:r>
      <w:proofErr w:type="spellEnd"/>
      <w:r w:rsidRPr="00467BDD">
        <w:rPr>
          <w:sz w:val="22"/>
        </w:rPr>
        <w:t xml:space="preserve">, Emeritus Chair of the WMU Department of Electrical Engineering. </w:t>
      </w:r>
      <w:r w:rsidR="00B775E3">
        <w:rPr>
          <w:sz w:val="22"/>
        </w:rPr>
        <w:t xml:space="preserve"> </w:t>
      </w:r>
      <w:r w:rsidRPr="00467BDD">
        <w:rPr>
          <w:sz w:val="22"/>
        </w:rPr>
        <w:t xml:space="preserve">My first steps into this area included submission of an unfunded grant </w:t>
      </w:r>
      <w:r w:rsidRPr="00982443">
        <w:rPr>
          <w:i/>
          <w:sz w:val="22"/>
        </w:rPr>
        <w:t>From Artificial to Naturally Intelligent Systems: Computing with Neuron Cell Cultures</w:t>
      </w:r>
      <w:r w:rsidRPr="00467BDD">
        <w:rPr>
          <w:sz w:val="22"/>
        </w:rPr>
        <w:t xml:space="preserve"> and auditing Dr. John Jellies' outstanding Advanced Neurobiology course in the </w:t>
      </w:r>
      <w:proofErr w:type="gramStart"/>
      <w:r w:rsidRPr="00467BDD">
        <w:rPr>
          <w:sz w:val="22"/>
        </w:rPr>
        <w:t>Spring</w:t>
      </w:r>
      <w:proofErr w:type="gramEnd"/>
      <w:r w:rsidRPr="00467BDD">
        <w:rPr>
          <w:sz w:val="22"/>
        </w:rPr>
        <w:t xml:space="preserve"> 2006 semester. </w:t>
      </w:r>
    </w:p>
    <w:p w:rsidR="00B646BE" w:rsidRPr="00467BDD" w:rsidRDefault="00C01896" w:rsidP="00C01896">
      <w:pPr>
        <w:rPr>
          <w:sz w:val="22"/>
        </w:rPr>
      </w:pPr>
      <w:r w:rsidRPr="00467BDD">
        <w:rPr>
          <w:sz w:val="22"/>
        </w:rPr>
        <w:t xml:space="preserve">After discussions with Dr. Frank Severance, we decided to start a new laboratory to conduct research using MEAs, and I subsequently visited with Mr. Alex </w:t>
      </w:r>
      <w:proofErr w:type="spellStart"/>
      <w:r w:rsidRPr="00467BDD">
        <w:rPr>
          <w:sz w:val="22"/>
        </w:rPr>
        <w:t>Cadotte</w:t>
      </w:r>
      <w:proofErr w:type="spellEnd"/>
      <w:r w:rsidRPr="00467BDD">
        <w:rPr>
          <w:sz w:val="22"/>
        </w:rPr>
        <w:t xml:space="preserve"> at Dr. Thomas </w:t>
      </w:r>
      <w:proofErr w:type="spellStart"/>
      <w:r w:rsidRPr="00467BDD">
        <w:rPr>
          <w:sz w:val="22"/>
        </w:rPr>
        <w:t>DeMarse's</w:t>
      </w:r>
      <w:proofErr w:type="spellEnd"/>
      <w:r w:rsidRPr="00467BDD">
        <w:rPr>
          <w:sz w:val="22"/>
        </w:rPr>
        <w:t xml:space="preserve"> lab at the University of Florida to learn more about these devices, including efforts to use neuronal networks as an intelligent closed loop controller [</w:t>
      </w:r>
      <w:r w:rsidR="00C51EBF">
        <w:rPr>
          <w:sz w:val="22"/>
        </w:rPr>
        <w:fldChar w:fldCharType="begin"/>
      </w:r>
      <w:r w:rsidR="00717B8D">
        <w:rPr>
          <w:sz w:val="22"/>
        </w:rPr>
        <w:instrText xml:space="preserve"> REF Ref_Demarse_2004 \h </w:instrText>
      </w:r>
      <w:r w:rsidR="00C51EBF">
        <w:rPr>
          <w:sz w:val="22"/>
        </w:rPr>
      </w:r>
      <w:r w:rsidR="00C51EBF">
        <w:rPr>
          <w:sz w:val="22"/>
        </w:rPr>
        <w:fldChar w:fldCharType="separate"/>
      </w:r>
      <w:r w:rsidR="00DC0366">
        <w:rPr>
          <w:noProof/>
        </w:rPr>
        <w:t>2</w:t>
      </w:r>
      <w:r w:rsidR="00C51EBF">
        <w:rPr>
          <w:sz w:val="22"/>
        </w:rPr>
        <w:fldChar w:fldCharType="end"/>
      </w:r>
      <w:r w:rsidR="00717B8D">
        <w:rPr>
          <w:sz w:val="22"/>
        </w:rPr>
        <w:t xml:space="preserve">, </w:t>
      </w:r>
      <w:r w:rsidR="00C51EBF">
        <w:rPr>
          <w:sz w:val="22"/>
        </w:rPr>
        <w:fldChar w:fldCharType="begin"/>
      </w:r>
      <w:r w:rsidR="00717B8D">
        <w:rPr>
          <w:sz w:val="22"/>
        </w:rPr>
        <w:instrText xml:space="preserve"> REF Ref_Potter_2006 \h </w:instrText>
      </w:r>
      <w:r w:rsidR="00C51EBF">
        <w:rPr>
          <w:sz w:val="22"/>
        </w:rPr>
      </w:r>
      <w:r w:rsidR="00C51EBF">
        <w:rPr>
          <w:sz w:val="22"/>
        </w:rPr>
        <w:fldChar w:fldCharType="separate"/>
      </w:r>
      <w:r w:rsidR="00DC0366">
        <w:rPr>
          <w:noProof/>
        </w:rPr>
        <w:t>3</w:t>
      </w:r>
      <w:r w:rsidR="00C51EBF">
        <w:rPr>
          <w:sz w:val="22"/>
        </w:rPr>
        <w:fldChar w:fldCharType="end"/>
      </w:r>
      <w:r w:rsidRPr="00467BDD">
        <w:rPr>
          <w:sz w:val="22"/>
        </w:rPr>
        <w:t xml:space="preserve">]. </w:t>
      </w:r>
      <w:r w:rsidR="00B775E3">
        <w:rPr>
          <w:sz w:val="22"/>
        </w:rPr>
        <w:t xml:space="preserve"> </w:t>
      </w:r>
      <w:r w:rsidRPr="00467BDD">
        <w:rPr>
          <w:sz w:val="22"/>
        </w:rPr>
        <w:t xml:space="preserve">A WMU Faculty Research and Creative Activities Support Fund grant, myself, Dr. </w:t>
      </w:r>
      <w:proofErr w:type="spellStart"/>
      <w:r w:rsidRPr="00467BDD">
        <w:rPr>
          <w:sz w:val="22"/>
        </w:rPr>
        <w:t>Gesink</w:t>
      </w:r>
      <w:proofErr w:type="spellEnd"/>
      <w:r w:rsidRPr="00467BDD">
        <w:rPr>
          <w:sz w:val="22"/>
        </w:rPr>
        <w:t xml:space="preserve">, Dr. Severance, and the WMU Department of Electrical and Computer Engineering provided funds for cell culture equipment and supplies and instrumentation components. </w:t>
      </w:r>
      <w:r w:rsidR="00B775E3">
        <w:rPr>
          <w:sz w:val="22"/>
        </w:rPr>
        <w:t xml:space="preserve"> </w:t>
      </w:r>
      <w:r w:rsidRPr="00467BDD">
        <w:rPr>
          <w:sz w:val="22"/>
        </w:rPr>
        <w:t xml:space="preserve">The WMU College of Engineering and Applied Sciences configured a laboratory for cell culture work and the Neurobiology Engineering </w:t>
      </w:r>
      <w:r w:rsidRPr="00467BDD">
        <w:rPr>
          <w:sz w:val="22"/>
        </w:rPr>
        <w:lastRenderedPageBreak/>
        <w:t xml:space="preserve">Laboratory was born. Graduate student Mr. Michael </w:t>
      </w:r>
      <w:proofErr w:type="spellStart"/>
      <w:r w:rsidRPr="00467BDD">
        <w:rPr>
          <w:sz w:val="22"/>
        </w:rPr>
        <w:t>Ellinger</w:t>
      </w:r>
      <w:proofErr w:type="spellEnd"/>
      <w:r w:rsidRPr="00467BDD">
        <w:rPr>
          <w:sz w:val="22"/>
        </w:rPr>
        <w:t xml:space="preserve"> led</w:t>
      </w:r>
      <w:r w:rsidR="00B646BE" w:rsidRPr="00467BDD">
        <w:rPr>
          <w:sz w:val="22"/>
        </w:rPr>
        <w:t xml:space="preserve"> </w:t>
      </w:r>
      <w:r w:rsidRPr="00467BDD">
        <w:rPr>
          <w:sz w:val="22"/>
        </w:rPr>
        <w:t>the challenging e</w:t>
      </w:r>
      <w:r w:rsidR="00B646BE" w:rsidRPr="00467BDD">
        <w:rPr>
          <w:sz w:val="22"/>
        </w:rPr>
        <w:t>ff</w:t>
      </w:r>
      <w:r w:rsidRPr="00467BDD">
        <w:rPr>
          <w:sz w:val="22"/>
        </w:rPr>
        <w:t xml:space="preserve">ort to successfully culture the </w:t>
      </w:r>
      <w:r w:rsidR="00B646BE" w:rsidRPr="00467BDD">
        <w:rPr>
          <w:sz w:val="22"/>
        </w:rPr>
        <w:t>fi</w:t>
      </w:r>
      <w:r w:rsidRPr="00467BDD">
        <w:rPr>
          <w:sz w:val="22"/>
        </w:rPr>
        <w:t xml:space="preserve">rst cells in the lab in </w:t>
      </w:r>
      <w:proofErr w:type="gramStart"/>
      <w:r w:rsidRPr="00467BDD">
        <w:rPr>
          <w:sz w:val="22"/>
        </w:rPr>
        <w:t>Summer</w:t>
      </w:r>
      <w:proofErr w:type="gramEnd"/>
      <w:r w:rsidRPr="00467BDD">
        <w:rPr>
          <w:sz w:val="22"/>
        </w:rPr>
        <w:t xml:space="preserve"> 2008. Establishing a cell culturing capability relied on help from many people, most notably Biological</w:t>
      </w:r>
      <w:r w:rsidR="00B646BE" w:rsidRPr="00467BDD">
        <w:rPr>
          <w:sz w:val="22"/>
        </w:rPr>
        <w:t xml:space="preserve"> </w:t>
      </w:r>
      <w:r w:rsidRPr="00467BDD">
        <w:rPr>
          <w:sz w:val="22"/>
        </w:rPr>
        <w:t xml:space="preserve">Sciences graduate student Sr. John-Mary </w:t>
      </w:r>
      <w:proofErr w:type="spellStart"/>
      <w:r w:rsidRPr="00467BDD">
        <w:rPr>
          <w:sz w:val="22"/>
        </w:rPr>
        <w:t>Vianney</w:t>
      </w:r>
      <w:proofErr w:type="spellEnd"/>
      <w:r w:rsidRPr="00467BDD">
        <w:rPr>
          <w:sz w:val="22"/>
        </w:rPr>
        <w:t xml:space="preserve"> and her advisor Dr. John Spitsbergen.</w:t>
      </w:r>
    </w:p>
    <w:p w:rsidR="00B646BE" w:rsidRPr="00467BDD" w:rsidRDefault="00C01896" w:rsidP="00C01896">
      <w:pPr>
        <w:rPr>
          <w:sz w:val="22"/>
        </w:rPr>
      </w:pPr>
      <w:r w:rsidRPr="00467BDD">
        <w:rPr>
          <w:sz w:val="22"/>
        </w:rPr>
        <w:t>In 2007, two senior design groups [</w:t>
      </w:r>
      <w:r w:rsidR="00C51EBF">
        <w:rPr>
          <w:sz w:val="22"/>
        </w:rPr>
        <w:fldChar w:fldCharType="begin"/>
      </w:r>
      <w:r w:rsidR="00717B8D">
        <w:rPr>
          <w:sz w:val="22"/>
        </w:rPr>
        <w:instrText xml:space="preserve"> REF Ref_Armstrong_2007 \h </w:instrText>
      </w:r>
      <w:r w:rsidR="00C51EBF">
        <w:rPr>
          <w:sz w:val="22"/>
        </w:rPr>
      </w:r>
      <w:r w:rsidR="00C51EBF">
        <w:rPr>
          <w:sz w:val="22"/>
        </w:rPr>
        <w:fldChar w:fldCharType="separate"/>
      </w:r>
      <w:r w:rsidR="00DC0366">
        <w:rPr>
          <w:noProof/>
        </w:rPr>
        <w:t>4</w:t>
      </w:r>
      <w:r w:rsidR="00C51EBF">
        <w:rPr>
          <w:sz w:val="22"/>
        </w:rPr>
        <w:fldChar w:fldCharType="end"/>
      </w:r>
      <w:r w:rsidR="00717B8D">
        <w:rPr>
          <w:sz w:val="22"/>
        </w:rPr>
        <w:t xml:space="preserve">, </w:t>
      </w:r>
      <w:r w:rsidR="00C51EBF">
        <w:rPr>
          <w:sz w:val="22"/>
        </w:rPr>
        <w:fldChar w:fldCharType="begin"/>
      </w:r>
      <w:r w:rsidR="00717B8D">
        <w:rPr>
          <w:sz w:val="22"/>
        </w:rPr>
        <w:instrText xml:space="preserve"> REF Ref_McCaskey_2007 \h </w:instrText>
      </w:r>
      <w:r w:rsidR="00C51EBF">
        <w:rPr>
          <w:sz w:val="22"/>
        </w:rPr>
      </w:r>
      <w:r w:rsidR="00C51EBF">
        <w:rPr>
          <w:sz w:val="22"/>
        </w:rPr>
        <w:fldChar w:fldCharType="separate"/>
      </w:r>
      <w:r w:rsidR="00DC0366">
        <w:rPr>
          <w:noProof/>
        </w:rPr>
        <w:t>5</w:t>
      </w:r>
      <w:r w:rsidR="00C51EBF">
        <w:rPr>
          <w:sz w:val="22"/>
        </w:rPr>
        <w:fldChar w:fldCharType="end"/>
      </w:r>
      <w:r w:rsidRPr="00467BDD">
        <w:rPr>
          <w:sz w:val="22"/>
        </w:rPr>
        <w:t>] developed an initial design for the instrumentation</w:t>
      </w:r>
      <w:r w:rsidR="00B646BE" w:rsidRPr="00467BDD">
        <w:rPr>
          <w:sz w:val="22"/>
        </w:rPr>
        <w:t xml:space="preserve"> </w:t>
      </w:r>
      <w:r w:rsidRPr="00467BDD">
        <w:rPr>
          <w:sz w:val="22"/>
        </w:rPr>
        <w:t>system based on the research literature (including the key references [</w:t>
      </w:r>
      <w:r w:rsidR="00C51EBF">
        <w:rPr>
          <w:sz w:val="22"/>
        </w:rPr>
        <w:fldChar w:fldCharType="begin"/>
      </w:r>
      <w:r w:rsidR="00717B8D">
        <w:rPr>
          <w:sz w:val="22"/>
        </w:rPr>
        <w:instrText xml:space="preserve"> REF Ref_Jimbo_2003 \h </w:instrText>
      </w:r>
      <w:r w:rsidR="00C51EBF">
        <w:rPr>
          <w:sz w:val="22"/>
        </w:rPr>
      </w:r>
      <w:r w:rsidR="00C51EBF">
        <w:rPr>
          <w:sz w:val="22"/>
        </w:rPr>
        <w:fldChar w:fldCharType="separate"/>
      </w:r>
      <w:r w:rsidR="00DC0366">
        <w:rPr>
          <w:noProof/>
        </w:rPr>
        <w:t>6</w:t>
      </w:r>
      <w:r w:rsidR="00C51EBF">
        <w:rPr>
          <w:sz w:val="22"/>
        </w:rPr>
        <w:fldChar w:fldCharType="end"/>
      </w:r>
      <w:r w:rsidR="00717B8D">
        <w:rPr>
          <w:sz w:val="22"/>
        </w:rPr>
        <w:t xml:space="preserve">, </w:t>
      </w:r>
      <w:r w:rsidR="00C51EBF">
        <w:rPr>
          <w:sz w:val="22"/>
        </w:rPr>
        <w:fldChar w:fldCharType="begin"/>
      </w:r>
      <w:r w:rsidR="00717B8D">
        <w:rPr>
          <w:sz w:val="22"/>
        </w:rPr>
        <w:instrText xml:space="preserve"> REF Ref_Wagenaar_2004 \h </w:instrText>
      </w:r>
      <w:r w:rsidR="00C51EBF">
        <w:rPr>
          <w:sz w:val="22"/>
        </w:rPr>
      </w:r>
      <w:r w:rsidR="00C51EBF">
        <w:rPr>
          <w:sz w:val="22"/>
        </w:rPr>
        <w:fldChar w:fldCharType="separate"/>
      </w:r>
      <w:r w:rsidR="00DC0366">
        <w:rPr>
          <w:noProof/>
        </w:rPr>
        <w:t>7</w:t>
      </w:r>
      <w:r w:rsidR="00C51EBF">
        <w:rPr>
          <w:sz w:val="22"/>
        </w:rPr>
        <w:fldChar w:fldCharType="end"/>
      </w:r>
      <w:r w:rsidRPr="00467BDD">
        <w:rPr>
          <w:sz w:val="22"/>
        </w:rPr>
        <w:t>]) and a commercial</w:t>
      </w:r>
      <w:r w:rsidR="00B646BE" w:rsidRPr="00467BDD">
        <w:rPr>
          <w:sz w:val="22"/>
        </w:rPr>
        <w:t xml:space="preserve"> </w:t>
      </w:r>
      <w:r w:rsidRPr="00467BDD">
        <w:rPr>
          <w:sz w:val="22"/>
        </w:rPr>
        <w:t>system from Multi Channel Systems. In particular, [</w:t>
      </w:r>
      <w:r w:rsidR="00C51EBF">
        <w:rPr>
          <w:sz w:val="22"/>
        </w:rPr>
        <w:fldChar w:fldCharType="begin"/>
      </w:r>
      <w:r w:rsidR="00717B8D">
        <w:rPr>
          <w:sz w:val="22"/>
        </w:rPr>
        <w:instrText xml:space="preserve"> REF Ref_Jimbo_2003 \h </w:instrText>
      </w:r>
      <w:r w:rsidR="00C51EBF">
        <w:rPr>
          <w:sz w:val="22"/>
        </w:rPr>
      </w:r>
      <w:r w:rsidR="00C51EBF">
        <w:rPr>
          <w:sz w:val="22"/>
        </w:rPr>
        <w:fldChar w:fldCharType="separate"/>
      </w:r>
      <w:r w:rsidR="00DC0366">
        <w:rPr>
          <w:noProof/>
        </w:rPr>
        <w:t>6</w:t>
      </w:r>
      <w:r w:rsidR="00C51EBF">
        <w:rPr>
          <w:sz w:val="22"/>
        </w:rPr>
        <w:fldChar w:fldCharType="end"/>
      </w:r>
      <w:r w:rsidRPr="00467BDD">
        <w:rPr>
          <w:sz w:val="22"/>
        </w:rPr>
        <w:t>] identi</w:t>
      </w:r>
      <w:r w:rsidR="00B646BE" w:rsidRPr="00467BDD">
        <w:rPr>
          <w:sz w:val="22"/>
        </w:rPr>
        <w:t>fi</w:t>
      </w:r>
      <w:r w:rsidRPr="00467BDD">
        <w:rPr>
          <w:sz w:val="22"/>
        </w:rPr>
        <w:t>ed challenges and solutions</w:t>
      </w:r>
      <w:r w:rsidR="00B646BE" w:rsidRPr="00467BDD">
        <w:rPr>
          <w:sz w:val="22"/>
        </w:rPr>
        <w:t xml:space="preserve"> </w:t>
      </w:r>
      <w:r w:rsidRPr="00467BDD">
        <w:rPr>
          <w:sz w:val="22"/>
        </w:rPr>
        <w:t>with recording and stimulating using the same electrode. A third senior design group [</w:t>
      </w:r>
      <w:r w:rsidR="00C51EBF">
        <w:rPr>
          <w:sz w:val="22"/>
        </w:rPr>
        <w:fldChar w:fldCharType="begin"/>
      </w:r>
      <w:r w:rsidR="00717B8D">
        <w:rPr>
          <w:sz w:val="22"/>
        </w:rPr>
        <w:instrText xml:space="preserve"> REF Ref_Caruso_2008 \h </w:instrText>
      </w:r>
      <w:r w:rsidR="00C51EBF">
        <w:rPr>
          <w:sz w:val="22"/>
        </w:rPr>
      </w:r>
      <w:r w:rsidR="00C51EBF">
        <w:rPr>
          <w:sz w:val="22"/>
        </w:rPr>
        <w:fldChar w:fldCharType="separate"/>
      </w:r>
      <w:r w:rsidR="00DC0366">
        <w:rPr>
          <w:noProof/>
        </w:rPr>
        <w:t>8</w:t>
      </w:r>
      <w:r w:rsidR="00C51EBF">
        <w:rPr>
          <w:sz w:val="22"/>
        </w:rPr>
        <w:fldChar w:fldCharType="end"/>
      </w:r>
      <w:r w:rsidRPr="00467BDD">
        <w:rPr>
          <w:sz w:val="22"/>
        </w:rPr>
        <w:t>]</w:t>
      </w:r>
      <w:r w:rsidR="00B646BE" w:rsidRPr="00467BDD">
        <w:rPr>
          <w:sz w:val="22"/>
        </w:rPr>
        <w:t xml:space="preserve"> </w:t>
      </w:r>
      <w:r w:rsidRPr="00467BDD">
        <w:rPr>
          <w:sz w:val="22"/>
        </w:rPr>
        <w:t>continued this e</w:t>
      </w:r>
      <w:r w:rsidR="00B646BE" w:rsidRPr="00467BDD">
        <w:rPr>
          <w:sz w:val="22"/>
        </w:rPr>
        <w:t>ff</w:t>
      </w:r>
      <w:r w:rsidRPr="00467BDD">
        <w:rPr>
          <w:sz w:val="22"/>
        </w:rPr>
        <w:t xml:space="preserve">ort, </w:t>
      </w:r>
      <w:proofErr w:type="spellStart"/>
      <w:r w:rsidRPr="00467BDD">
        <w:rPr>
          <w:sz w:val="22"/>
        </w:rPr>
        <w:t>breadboarding</w:t>
      </w:r>
      <w:proofErr w:type="spellEnd"/>
      <w:r w:rsidRPr="00467BDD">
        <w:rPr>
          <w:sz w:val="22"/>
        </w:rPr>
        <w:t xml:space="preserve"> a single analog input channel and an associated digital</w:t>
      </w:r>
      <w:r w:rsidR="00B646BE" w:rsidRPr="00467BDD">
        <w:rPr>
          <w:sz w:val="22"/>
        </w:rPr>
        <w:t xml:space="preserve"> </w:t>
      </w:r>
      <w:r w:rsidRPr="00467BDD">
        <w:rPr>
          <w:sz w:val="22"/>
        </w:rPr>
        <w:t>control circuit. Mr. John Stahl conducted research on the noise characteristics of the analog</w:t>
      </w:r>
      <w:r w:rsidR="00B646BE" w:rsidRPr="00467BDD">
        <w:rPr>
          <w:sz w:val="22"/>
        </w:rPr>
        <w:t xml:space="preserve"> </w:t>
      </w:r>
      <w:r w:rsidRPr="00467BDD">
        <w:rPr>
          <w:sz w:val="22"/>
        </w:rPr>
        <w:t>input channel, building a complete analog/digital two channel prototype [</w:t>
      </w:r>
      <w:r w:rsidR="00C51EBF">
        <w:rPr>
          <w:sz w:val="22"/>
        </w:rPr>
        <w:fldChar w:fldCharType="begin"/>
      </w:r>
      <w:r w:rsidR="00717B8D">
        <w:rPr>
          <w:sz w:val="22"/>
        </w:rPr>
        <w:instrText xml:space="preserve"> REF Ref_Stahl_2009 \h </w:instrText>
      </w:r>
      <w:r w:rsidR="00C51EBF">
        <w:rPr>
          <w:sz w:val="22"/>
        </w:rPr>
      </w:r>
      <w:r w:rsidR="00C51EBF">
        <w:rPr>
          <w:sz w:val="22"/>
        </w:rPr>
        <w:fldChar w:fldCharType="separate"/>
      </w:r>
      <w:r w:rsidR="00DC0366">
        <w:rPr>
          <w:noProof/>
        </w:rPr>
        <w:t>9</w:t>
      </w:r>
      <w:r w:rsidR="00C51EBF">
        <w:rPr>
          <w:sz w:val="22"/>
        </w:rPr>
        <w:fldChar w:fldCharType="end"/>
      </w:r>
      <w:r w:rsidRPr="00467BDD">
        <w:rPr>
          <w:sz w:val="22"/>
        </w:rPr>
        <w:t>]. Mr. Stahl</w:t>
      </w:r>
      <w:r w:rsidR="00B646BE" w:rsidRPr="00467BDD">
        <w:rPr>
          <w:sz w:val="22"/>
        </w:rPr>
        <w:t xml:space="preserve"> </w:t>
      </w:r>
      <w:r w:rsidRPr="00467BDD">
        <w:rPr>
          <w:sz w:val="22"/>
        </w:rPr>
        <w:t>then designed a printed circuit board implementation for two analog input channels. A</w:t>
      </w:r>
      <w:r w:rsidR="00B646BE" w:rsidRPr="00467BDD">
        <w:rPr>
          <w:sz w:val="22"/>
        </w:rPr>
        <w:t xml:space="preserve"> </w:t>
      </w:r>
      <w:r w:rsidRPr="00467BDD">
        <w:rPr>
          <w:sz w:val="22"/>
        </w:rPr>
        <w:t>fourth senior design group [</w:t>
      </w:r>
      <w:r w:rsidR="00C51EBF">
        <w:rPr>
          <w:sz w:val="22"/>
        </w:rPr>
        <w:fldChar w:fldCharType="begin"/>
      </w:r>
      <w:r w:rsidR="00717B8D">
        <w:rPr>
          <w:sz w:val="22"/>
        </w:rPr>
        <w:instrText xml:space="preserve"> REF Ref_Batzer_2010 \h </w:instrText>
      </w:r>
      <w:r w:rsidR="00C51EBF">
        <w:rPr>
          <w:sz w:val="22"/>
        </w:rPr>
      </w:r>
      <w:r w:rsidR="00C51EBF">
        <w:rPr>
          <w:sz w:val="22"/>
        </w:rPr>
        <w:fldChar w:fldCharType="separate"/>
      </w:r>
      <w:r w:rsidR="00DC0366">
        <w:rPr>
          <w:noProof/>
        </w:rPr>
        <w:t>10</w:t>
      </w:r>
      <w:r w:rsidR="00C51EBF">
        <w:rPr>
          <w:sz w:val="22"/>
        </w:rPr>
        <w:fldChar w:fldCharType="end"/>
      </w:r>
      <w:r w:rsidRPr="00467BDD">
        <w:rPr>
          <w:sz w:val="22"/>
        </w:rPr>
        <w:t>] made signi</w:t>
      </w:r>
      <w:r w:rsidR="00B646BE" w:rsidRPr="00467BDD">
        <w:rPr>
          <w:sz w:val="22"/>
        </w:rPr>
        <w:t>fi</w:t>
      </w:r>
      <w:r w:rsidRPr="00467BDD">
        <w:rPr>
          <w:sz w:val="22"/>
        </w:rPr>
        <w:t>cant progress on both the instrumentation system</w:t>
      </w:r>
      <w:r w:rsidR="00B646BE" w:rsidRPr="00467BDD">
        <w:rPr>
          <w:sz w:val="22"/>
        </w:rPr>
        <w:t xml:space="preserve"> </w:t>
      </w:r>
      <w:r w:rsidRPr="00467BDD">
        <w:rPr>
          <w:sz w:val="22"/>
        </w:rPr>
        <w:t xml:space="preserve">hardware and software, </w:t>
      </w:r>
      <w:r w:rsidR="00B646BE" w:rsidRPr="00467BDD">
        <w:rPr>
          <w:sz w:val="22"/>
        </w:rPr>
        <w:t>i</w:t>
      </w:r>
      <w:r w:rsidRPr="00467BDD">
        <w:rPr>
          <w:sz w:val="22"/>
        </w:rPr>
        <w:t>ncluding development of a printed circuit board implementation of</w:t>
      </w:r>
      <w:r w:rsidR="00B646BE" w:rsidRPr="00467BDD">
        <w:rPr>
          <w:sz w:val="22"/>
        </w:rPr>
        <w:t xml:space="preserve"> </w:t>
      </w:r>
      <w:r w:rsidRPr="00467BDD">
        <w:rPr>
          <w:sz w:val="22"/>
        </w:rPr>
        <w:t xml:space="preserve">two analog input channels with the associated digital control circuit. A </w:t>
      </w:r>
      <w:r w:rsidR="00B646BE" w:rsidRPr="00467BDD">
        <w:rPr>
          <w:sz w:val="22"/>
        </w:rPr>
        <w:t>fi</w:t>
      </w:r>
      <w:r w:rsidRPr="00467BDD">
        <w:rPr>
          <w:sz w:val="22"/>
        </w:rPr>
        <w:t>fth senior design</w:t>
      </w:r>
      <w:r w:rsidR="00B646BE" w:rsidRPr="00467BDD">
        <w:rPr>
          <w:sz w:val="22"/>
        </w:rPr>
        <w:t xml:space="preserve"> </w:t>
      </w:r>
      <w:r w:rsidRPr="00467BDD">
        <w:rPr>
          <w:sz w:val="22"/>
        </w:rPr>
        <w:t>group [</w:t>
      </w:r>
      <w:r w:rsidR="00C51EBF">
        <w:rPr>
          <w:sz w:val="22"/>
        </w:rPr>
        <w:fldChar w:fldCharType="begin"/>
      </w:r>
      <w:r w:rsidR="00717B8D">
        <w:rPr>
          <w:sz w:val="22"/>
        </w:rPr>
        <w:instrText xml:space="preserve"> REF Ref_Berger_2012 \h </w:instrText>
      </w:r>
      <w:r w:rsidR="00C51EBF">
        <w:rPr>
          <w:sz w:val="22"/>
        </w:rPr>
      </w:r>
      <w:r w:rsidR="00C51EBF">
        <w:rPr>
          <w:sz w:val="22"/>
        </w:rPr>
        <w:fldChar w:fldCharType="separate"/>
      </w:r>
      <w:r w:rsidR="00DC0366">
        <w:rPr>
          <w:noProof/>
        </w:rPr>
        <w:t>11</w:t>
      </w:r>
      <w:r w:rsidR="00C51EBF">
        <w:rPr>
          <w:sz w:val="22"/>
        </w:rPr>
        <w:fldChar w:fldCharType="end"/>
      </w:r>
      <w:r w:rsidRPr="00467BDD">
        <w:rPr>
          <w:sz w:val="22"/>
        </w:rPr>
        <w:t>] worked on this system with a focus of using an FPGA based solution for data</w:t>
      </w:r>
      <w:r w:rsidR="00B646BE" w:rsidRPr="00467BDD">
        <w:rPr>
          <w:sz w:val="22"/>
        </w:rPr>
        <w:t xml:space="preserve"> </w:t>
      </w:r>
      <w:r w:rsidRPr="00467BDD">
        <w:rPr>
          <w:sz w:val="22"/>
        </w:rPr>
        <w:t>acquisition and control via a computer.</w:t>
      </w:r>
      <w:r w:rsidR="00B646BE" w:rsidRPr="00467BDD">
        <w:rPr>
          <w:sz w:val="22"/>
        </w:rPr>
        <w:t xml:space="preserve">  </w:t>
      </w:r>
      <w:r w:rsidRPr="00467BDD">
        <w:rPr>
          <w:sz w:val="22"/>
        </w:rPr>
        <w:t>Mr. Squires, working with Mr. Stahl, built on these previous accomplishments to produce</w:t>
      </w:r>
      <w:r w:rsidR="00B646BE" w:rsidRPr="00467BDD">
        <w:rPr>
          <w:sz w:val="22"/>
        </w:rPr>
        <w:t xml:space="preserve"> </w:t>
      </w:r>
      <w:r w:rsidRPr="00467BDD">
        <w:rPr>
          <w:sz w:val="22"/>
        </w:rPr>
        <w:t>the instrumentation design presented in this thesis. His design features a modular system</w:t>
      </w:r>
      <w:r w:rsidR="00B646BE" w:rsidRPr="00467BDD">
        <w:rPr>
          <w:sz w:val="22"/>
        </w:rPr>
        <w:t xml:space="preserve"> </w:t>
      </w:r>
      <w:r w:rsidRPr="00467BDD">
        <w:rPr>
          <w:sz w:val="22"/>
        </w:rPr>
        <w:t xml:space="preserve">consisting of a </w:t>
      </w:r>
      <w:r w:rsidR="00B646BE" w:rsidRPr="00467BDD">
        <w:rPr>
          <w:sz w:val="22"/>
        </w:rPr>
        <w:t>“</w:t>
      </w:r>
      <w:r w:rsidRPr="00467BDD">
        <w:rPr>
          <w:sz w:val="22"/>
        </w:rPr>
        <w:t>mother board" into which up to eight analog input channel cards (designed</w:t>
      </w:r>
      <w:r w:rsidR="00B646BE" w:rsidRPr="00467BDD">
        <w:rPr>
          <w:sz w:val="22"/>
        </w:rPr>
        <w:t xml:space="preserve"> </w:t>
      </w:r>
      <w:r w:rsidRPr="00467BDD">
        <w:rPr>
          <w:sz w:val="22"/>
        </w:rPr>
        <w:t>by Mr. Stahl) can be inserted. Mr. Batzer, leveraging his previous work as a member</w:t>
      </w:r>
      <w:r w:rsidR="00B646BE" w:rsidRPr="00467BDD">
        <w:rPr>
          <w:sz w:val="22"/>
        </w:rPr>
        <w:t xml:space="preserve"> </w:t>
      </w:r>
      <w:r w:rsidRPr="00467BDD">
        <w:rPr>
          <w:sz w:val="22"/>
        </w:rPr>
        <w:t>of the fourth senior design group, completed the design of an FPGA based solution for</w:t>
      </w:r>
      <w:r w:rsidR="00B646BE" w:rsidRPr="00467BDD">
        <w:rPr>
          <w:sz w:val="22"/>
        </w:rPr>
        <w:t xml:space="preserve"> </w:t>
      </w:r>
      <w:r w:rsidRPr="00467BDD">
        <w:rPr>
          <w:sz w:val="22"/>
        </w:rPr>
        <w:t>data acquisition and control of the instrumentation system via a computer, including a</w:t>
      </w:r>
      <w:r w:rsidR="00B646BE" w:rsidRPr="00467BDD">
        <w:rPr>
          <w:sz w:val="22"/>
        </w:rPr>
        <w:t xml:space="preserve"> </w:t>
      </w:r>
      <w:r w:rsidRPr="00467BDD">
        <w:rPr>
          <w:sz w:val="22"/>
        </w:rPr>
        <w:t>scripting language, as his thesis. A key laboratory accomplishment was using the developed</w:t>
      </w:r>
      <w:r w:rsidR="00B646BE" w:rsidRPr="00467BDD">
        <w:rPr>
          <w:sz w:val="22"/>
        </w:rPr>
        <w:t xml:space="preserve"> </w:t>
      </w:r>
      <w:r w:rsidRPr="00467BDD">
        <w:rPr>
          <w:sz w:val="22"/>
        </w:rPr>
        <w:t>instrumentation system to conduct a standard experiment that measures earthworm giant</w:t>
      </w:r>
      <w:r w:rsidR="00B646BE" w:rsidRPr="00467BDD">
        <w:rPr>
          <w:sz w:val="22"/>
        </w:rPr>
        <w:t xml:space="preserve"> </w:t>
      </w:r>
      <w:r w:rsidRPr="00467BDD">
        <w:rPr>
          <w:sz w:val="22"/>
        </w:rPr>
        <w:t>axon nerve impulses [</w:t>
      </w:r>
      <w:r w:rsidR="00C51EBF">
        <w:rPr>
          <w:sz w:val="22"/>
        </w:rPr>
        <w:fldChar w:fldCharType="begin"/>
      </w:r>
      <w:r w:rsidR="00717B8D">
        <w:rPr>
          <w:sz w:val="22"/>
        </w:rPr>
        <w:instrText xml:space="preserve"> REF Ref_Stahl_2009 \h </w:instrText>
      </w:r>
      <w:r w:rsidR="00C51EBF">
        <w:rPr>
          <w:sz w:val="22"/>
        </w:rPr>
      </w:r>
      <w:r w:rsidR="00C51EBF">
        <w:rPr>
          <w:sz w:val="22"/>
        </w:rPr>
        <w:fldChar w:fldCharType="separate"/>
      </w:r>
      <w:r w:rsidR="00DC0366">
        <w:rPr>
          <w:noProof/>
        </w:rPr>
        <w:t>9</w:t>
      </w:r>
      <w:r w:rsidR="00C51EBF">
        <w:rPr>
          <w:sz w:val="22"/>
        </w:rPr>
        <w:fldChar w:fldCharType="end"/>
      </w:r>
      <w:r w:rsidR="00717B8D">
        <w:rPr>
          <w:sz w:val="22"/>
        </w:rPr>
        <w:t xml:space="preserve">, </w:t>
      </w:r>
      <w:r w:rsidR="00C51EBF">
        <w:rPr>
          <w:sz w:val="22"/>
        </w:rPr>
        <w:fldChar w:fldCharType="begin"/>
      </w:r>
      <w:r w:rsidR="00717B8D">
        <w:rPr>
          <w:sz w:val="22"/>
        </w:rPr>
        <w:instrText xml:space="preserve"> REF Ref_Olivo_ \h </w:instrText>
      </w:r>
      <w:r w:rsidR="00C51EBF">
        <w:rPr>
          <w:sz w:val="22"/>
        </w:rPr>
      </w:r>
      <w:r w:rsidR="00C51EBF">
        <w:rPr>
          <w:sz w:val="22"/>
        </w:rPr>
        <w:fldChar w:fldCharType="separate"/>
      </w:r>
      <w:r w:rsidR="00DC0366">
        <w:rPr>
          <w:noProof/>
        </w:rPr>
        <w:t>12</w:t>
      </w:r>
      <w:r w:rsidR="00C51EBF">
        <w:rPr>
          <w:sz w:val="22"/>
        </w:rPr>
        <w:fldChar w:fldCharType="end"/>
      </w:r>
      <w:r w:rsidR="00717B8D">
        <w:rPr>
          <w:sz w:val="22"/>
        </w:rPr>
        <w:t xml:space="preserve">, </w:t>
      </w:r>
      <w:r w:rsidR="00C51EBF">
        <w:rPr>
          <w:sz w:val="22"/>
        </w:rPr>
        <w:fldChar w:fldCharType="begin"/>
      </w:r>
      <w:r w:rsidR="00717B8D">
        <w:rPr>
          <w:sz w:val="22"/>
        </w:rPr>
        <w:instrText xml:space="preserve"> REF Ref_Kueh_2009 \h </w:instrText>
      </w:r>
      <w:r w:rsidR="00C51EBF">
        <w:rPr>
          <w:sz w:val="22"/>
        </w:rPr>
      </w:r>
      <w:r w:rsidR="00C51EBF">
        <w:rPr>
          <w:sz w:val="22"/>
        </w:rPr>
        <w:fldChar w:fldCharType="separate"/>
      </w:r>
      <w:r w:rsidR="00DC0366">
        <w:rPr>
          <w:noProof/>
        </w:rPr>
        <w:t>13</w:t>
      </w:r>
      <w:r w:rsidR="00C51EBF">
        <w:rPr>
          <w:sz w:val="22"/>
        </w:rPr>
        <w:fldChar w:fldCharType="end"/>
      </w:r>
      <w:r w:rsidR="00717B8D">
        <w:rPr>
          <w:sz w:val="22"/>
        </w:rPr>
        <w:t xml:space="preserve">, </w:t>
      </w:r>
      <w:r w:rsidR="00C51EBF">
        <w:rPr>
          <w:sz w:val="22"/>
        </w:rPr>
        <w:fldChar w:fldCharType="begin"/>
      </w:r>
      <w:r w:rsidR="00717B8D">
        <w:rPr>
          <w:sz w:val="22"/>
        </w:rPr>
        <w:instrText xml:space="preserve"> REF Ref_Ellinger_2009 \h </w:instrText>
      </w:r>
      <w:r w:rsidR="00C51EBF">
        <w:rPr>
          <w:sz w:val="22"/>
        </w:rPr>
      </w:r>
      <w:r w:rsidR="00C51EBF">
        <w:rPr>
          <w:sz w:val="22"/>
        </w:rPr>
        <w:fldChar w:fldCharType="separate"/>
      </w:r>
      <w:r w:rsidR="00DC0366">
        <w:rPr>
          <w:noProof/>
        </w:rPr>
        <w:t>14</w:t>
      </w:r>
      <w:r w:rsidR="00C51EBF">
        <w:rPr>
          <w:sz w:val="22"/>
        </w:rPr>
        <w:fldChar w:fldCharType="end"/>
      </w:r>
      <w:r w:rsidRPr="00467BDD">
        <w:rPr>
          <w:sz w:val="22"/>
        </w:rPr>
        <w:t>] as described in this thesis.</w:t>
      </w:r>
      <w:r w:rsidR="00B646BE" w:rsidRPr="00467BDD">
        <w:rPr>
          <w:sz w:val="22"/>
        </w:rPr>
        <w:t xml:space="preserve">  </w:t>
      </w:r>
    </w:p>
    <w:p w:rsidR="00C01896" w:rsidRPr="00467BDD" w:rsidRDefault="00C01896" w:rsidP="00C01896">
      <w:pPr>
        <w:rPr>
          <w:sz w:val="22"/>
        </w:rPr>
      </w:pPr>
      <w:r w:rsidRPr="00467BDD">
        <w:rPr>
          <w:sz w:val="22"/>
        </w:rPr>
        <w:lastRenderedPageBreak/>
        <w:t>I thank the many students that have worked in the lab over the years. I also thank my</w:t>
      </w:r>
      <w:r w:rsidR="00B646BE" w:rsidRPr="00467BDD">
        <w:rPr>
          <w:sz w:val="22"/>
        </w:rPr>
        <w:t xml:space="preserve"> </w:t>
      </w:r>
      <w:r w:rsidRPr="00467BDD">
        <w:rPr>
          <w:sz w:val="22"/>
        </w:rPr>
        <w:t>colleagues for their unsel</w:t>
      </w:r>
      <w:r w:rsidR="00B646BE" w:rsidRPr="00467BDD">
        <w:rPr>
          <w:sz w:val="22"/>
        </w:rPr>
        <w:t>fi</w:t>
      </w:r>
      <w:r w:rsidRPr="00467BDD">
        <w:rPr>
          <w:sz w:val="22"/>
        </w:rPr>
        <w:t>sh help in these projects, and in particular Dr. Frank Severance,</w:t>
      </w:r>
      <w:r w:rsidR="00B646BE" w:rsidRPr="00467BDD">
        <w:rPr>
          <w:sz w:val="22"/>
        </w:rPr>
        <w:t xml:space="preserve"> </w:t>
      </w:r>
      <w:r w:rsidRPr="00467BDD">
        <w:rPr>
          <w:sz w:val="22"/>
        </w:rPr>
        <w:t xml:space="preserve">who co-directs the lab, and Drs. </w:t>
      </w:r>
      <w:proofErr w:type="spellStart"/>
      <w:r w:rsidRPr="00467BDD">
        <w:rPr>
          <w:sz w:val="22"/>
        </w:rPr>
        <w:t>Bazuin</w:t>
      </w:r>
      <w:proofErr w:type="spellEnd"/>
      <w:r w:rsidRPr="00467BDD">
        <w:rPr>
          <w:sz w:val="22"/>
        </w:rPr>
        <w:t xml:space="preserve"> and </w:t>
      </w:r>
      <w:proofErr w:type="spellStart"/>
      <w:r w:rsidRPr="00467BDD">
        <w:rPr>
          <w:sz w:val="22"/>
        </w:rPr>
        <w:t>Gesink</w:t>
      </w:r>
      <w:proofErr w:type="spellEnd"/>
      <w:r w:rsidRPr="00467BDD">
        <w:rPr>
          <w:sz w:val="22"/>
        </w:rPr>
        <w:t>. Finally, I thank the WMU College of</w:t>
      </w:r>
      <w:r w:rsidR="00B646BE" w:rsidRPr="00467BDD">
        <w:rPr>
          <w:sz w:val="22"/>
        </w:rPr>
        <w:t xml:space="preserve"> </w:t>
      </w:r>
      <w:r w:rsidRPr="00467BDD">
        <w:rPr>
          <w:sz w:val="22"/>
        </w:rPr>
        <w:t>Engineering and Applied Sciences, the Department of Electrical and Computer Engineering,</w:t>
      </w:r>
      <w:r w:rsidR="00B646BE" w:rsidRPr="00467BDD">
        <w:rPr>
          <w:sz w:val="22"/>
        </w:rPr>
        <w:t xml:space="preserve"> </w:t>
      </w:r>
      <w:r w:rsidRPr="00467BDD">
        <w:rPr>
          <w:sz w:val="22"/>
        </w:rPr>
        <w:t>the Lee Honors College, the O</w:t>
      </w:r>
      <w:r w:rsidR="00B646BE" w:rsidRPr="00467BDD">
        <w:rPr>
          <w:sz w:val="22"/>
        </w:rPr>
        <w:t>ffi</w:t>
      </w:r>
      <w:r w:rsidRPr="00467BDD">
        <w:rPr>
          <w:sz w:val="22"/>
        </w:rPr>
        <w:t>ce of the Vice President for Research, and the NASA</w:t>
      </w:r>
      <w:r w:rsidR="00B646BE" w:rsidRPr="00467BDD">
        <w:rPr>
          <w:sz w:val="22"/>
        </w:rPr>
        <w:t xml:space="preserve"> </w:t>
      </w:r>
      <w:r w:rsidRPr="00467BDD">
        <w:rPr>
          <w:sz w:val="22"/>
        </w:rPr>
        <w:t>Michigan Space Grant Consortium for supporting the work of the Neurobiology Engineering</w:t>
      </w:r>
      <w:r w:rsidR="00B646BE" w:rsidRPr="00467BDD">
        <w:rPr>
          <w:sz w:val="22"/>
        </w:rPr>
        <w:t xml:space="preserve"> </w:t>
      </w:r>
      <w:r w:rsidRPr="00467BDD">
        <w:rPr>
          <w:sz w:val="22"/>
        </w:rPr>
        <w:t>Laboratory.</w:t>
      </w:r>
    </w:p>
    <w:p w:rsidR="00B646BE" w:rsidRPr="00467BDD" w:rsidRDefault="00B646BE" w:rsidP="00C01896">
      <w:pPr>
        <w:rPr>
          <w:sz w:val="22"/>
        </w:rPr>
      </w:pPr>
    </w:p>
    <w:p w:rsidR="00C01896" w:rsidRPr="00467BDD" w:rsidRDefault="00C01896" w:rsidP="0065619E">
      <w:pPr>
        <w:spacing w:line="240" w:lineRule="auto"/>
        <w:ind w:firstLine="0"/>
        <w:rPr>
          <w:sz w:val="22"/>
        </w:rPr>
      </w:pPr>
      <w:r w:rsidRPr="00467BDD">
        <w:rPr>
          <w:sz w:val="22"/>
        </w:rPr>
        <w:t>Dr. Damon A. Miller</w:t>
      </w:r>
    </w:p>
    <w:p w:rsidR="00C01896" w:rsidRPr="00467BDD" w:rsidRDefault="00C01896" w:rsidP="0065619E">
      <w:pPr>
        <w:spacing w:line="240" w:lineRule="auto"/>
        <w:ind w:firstLine="0"/>
        <w:rPr>
          <w:sz w:val="22"/>
        </w:rPr>
      </w:pPr>
      <w:r w:rsidRPr="00467BDD">
        <w:rPr>
          <w:sz w:val="22"/>
        </w:rPr>
        <w:t>Associate Professor of Electrical and Computer Engineering</w:t>
      </w:r>
    </w:p>
    <w:p w:rsidR="00C01896" w:rsidRPr="00467BDD" w:rsidRDefault="00C01896" w:rsidP="0065619E">
      <w:pPr>
        <w:spacing w:line="240" w:lineRule="auto"/>
        <w:ind w:firstLine="0"/>
        <w:rPr>
          <w:sz w:val="22"/>
        </w:rPr>
      </w:pPr>
      <w:r w:rsidRPr="00467BDD">
        <w:rPr>
          <w:sz w:val="22"/>
        </w:rPr>
        <w:t>Western Michigan University</w:t>
      </w:r>
    </w:p>
    <w:p w:rsidR="00C01896" w:rsidRPr="00467BDD" w:rsidRDefault="00C01896" w:rsidP="0065619E">
      <w:pPr>
        <w:spacing w:line="240" w:lineRule="auto"/>
        <w:ind w:firstLine="0"/>
        <w:rPr>
          <w:sz w:val="22"/>
        </w:rPr>
      </w:pPr>
      <w:r w:rsidRPr="00467BDD">
        <w:rPr>
          <w:sz w:val="22"/>
        </w:rPr>
        <w:t>Co-Director, WMU Neurobiology Engineering Laboratory</w:t>
      </w:r>
    </w:p>
    <w:p w:rsidR="00C01896" w:rsidRPr="00467BDD" w:rsidRDefault="00C01896" w:rsidP="0065619E">
      <w:pPr>
        <w:spacing w:line="240" w:lineRule="auto"/>
        <w:ind w:firstLine="0"/>
        <w:rPr>
          <w:sz w:val="22"/>
        </w:rPr>
      </w:pPr>
      <w:r w:rsidRPr="00467BDD">
        <w:rPr>
          <w:sz w:val="22"/>
        </w:rPr>
        <w:t>Kalamazoo, MI</w:t>
      </w:r>
    </w:p>
    <w:p w:rsidR="00C01896" w:rsidRPr="00467BDD" w:rsidRDefault="00C01896" w:rsidP="0065619E">
      <w:pPr>
        <w:spacing w:line="240" w:lineRule="auto"/>
        <w:ind w:firstLine="0"/>
        <w:rPr>
          <w:sz w:val="22"/>
        </w:rPr>
      </w:pPr>
      <w:r w:rsidRPr="00467BDD">
        <w:rPr>
          <w:sz w:val="22"/>
        </w:rPr>
        <w:t>May 2013</w:t>
      </w: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sdt>
      <w:sdtPr>
        <w:rPr>
          <w:rFonts w:ascii="Times New Roman" w:eastAsiaTheme="minorHAnsi" w:hAnsi="Times New Roman" w:cs="Times New Roman"/>
          <w:b w:val="0"/>
          <w:bCs w:val="0"/>
          <w:color w:val="auto"/>
          <w:sz w:val="24"/>
          <w:szCs w:val="24"/>
        </w:rPr>
        <w:id w:val="235819241"/>
        <w:docPartObj>
          <w:docPartGallery w:val="Table of Contents"/>
          <w:docPartUnique/>
        </w:docPartObj>
      </w:sdtPr>
      <w:sdtContent>
        <w:p w:rsidR="00C57703" w:rsidRPr="00467BDD" w:rsidRDefault="00C57703" w:rsidP="00B3376C">
          <w:pPr>
            <w:pStyle w:val="TOCHeading"/>
            <w:pageBreakBefore/>
            <w:rPr>
              <w:rFonts w:ascii="Times New Roman" w:hAnsi="Times New Roman" w:cs="Times New Roman"/>
            </w:rPr>
          </w:pPr>
          <w:r w:rsidRPr="0062317E">
            <w:rPr>
              <w:rFonts w:ascii="Times New Roman" w:hAnsi="Times New Roman" w:cs="Times New Roman"/>
              <w:color w:val="auto"/>
              <w:sz w:val="24"/>
              <w:szCs w:val="24"/>
            </w:rPr>
            <w:t>Contents</w:t>
          </w:r>
        </w:p>
        <w:p w:rsidR="00DC0366" w:rsidRDefault="00C51EBF">
          <w:pPr>
            <w:pStyle w:val="TOC1"/>
            <w:rPr>
              <w:ins w:id="21" w:author="kbatzer" w:date="2013-11-24T19:54:00Z"/>
              <w:rFonts w:asciiTheme="minorHAnsi" w:eastAsiaTheme="minorEastAsia" w:hAnsiTheme="minorHAnsi" w:cstheme="minorBidi"/>
              <w:noProof/>
              <w:sz w:val="22"/>
              <w:szCs w:val="22"/>
            </w:rPr>
          </w:pPr>
          <w:r w:rsidRPr="0062317E">
            <w:rPr>
              <w:sz w:val="22"/>
              <w:szCs w:val="22"/>
            </w:rPr>
            <w:fldChar w:fldCharType="begin"/>
          </w:r>
          <w:r w:rsidR="00C57703" w:rsidRPr="0062317E">
            <w:rPr>
              <w:sz w:val="22"/>
              <w:szCs w:val="22"/>
            </w:rPr>
            <w:instrText xml:space="preserve"> TOC \o "1-3" \h \z \u </w:instrText>
          </w:r>
          <w:r w:rsidRPr="0062317E">
            <w:rPr>
              <w:sz w:val="22"/>
              <w:szCs w:val="22"/>
            </w:rPr>
            <w:fldChar w:fldCharType="separate"/>
          </w:r>
          <w:ins w:id="22" w:author="kbatzer" w:date="2013-11-24T19:54:00Z">
            <w:r w:rsidR="00DC0366" w:rsidRPr="008B41BF">
              <w:rPr>
                <w:rStyle w:val="Hyperlink"/>
                <w:noProof/>
              </w:rPr>
              <w:fldChar w:fldCharType="begin"/>
            </w:r>
            <w:r w:rsidR="00DC0366" w:rsidRPr="008B41BF">
              <w:rPr>
                <w:rStyle w:val="Hyperlink"/>
                <w:noProof/>
              </w:rPr>
              <w:instrText xml:space="preserve"> </w:instrText>
            </w:r>
            <w:r w:rsidR="00DC0366">
              <w:rPr>
                <w:noProof/>
              </w:rPr>
              <w:instrText>HYPERLINK \l "_Toc373086219"</w:instrText>
            </w:r>
            <w:r w:rsidR="00DC0366" w:rsidRPr="008B41BF">
              <w:rPr>
                <w:rStyle w:val="Hyperlink"/>
                <w:noProof/>
              </w:rPr>
              <w:instrText xml:space="preserve"> </w:instrText>
            </w:r>
            <w:r w:rsidR="00DC0366" w:rsidRPr="008B41BF">
              <w:rPr>
                <w:rStyle w:val="Hyperlink"/>
                <w:noProof/>
              </w:rPr>
            </w:r>
            <w:r w:rsidR="00DC0366" w:rsidRPr="008B41BF">
              <w:rPr>
                <w:rStyle w:val="Hyperlink"/>
                <w:noProof/>
              </w:rPr>
              <w:fldChar w:fldCharType="separate"/>
            </w:r>
            <w:r w:rsidR="00DC0366" w:rsidRPr="008B41BF">
              <w:rPr>
                <w:rStyle w:val="Hyperlink"/>
                <w:noProof/>
              </w:rPr>
              <w:t>1.</w:t>
            </w:r>
            <w:r w:rsidR="00DC0366">
              <w:rPr>
                <w:rFonts w:asciiTheme="minorHAnsi" w:eastAsiaTheme="minorEastAsia" w:hAnsiTheme="minorHAnsi" w:cstheme="minorBidi"/>
                <w:noProof/>
                <w:sz w:val="22"/>
                <w:szCs w:val="22"/>
              </w:rPr>
              <w:tab/>
            </w:r>
            <w:r w:rsidR="00DC0366" w:rsidRPr="008B41BF">
              <w:rPr>
                <w:rStyle w:val="Hyperlink"/>
                <w:noProof/>
              </w:rPr>
              <w:t>Introduction</w:t>
            </w:r>
            <w:r w:rsidR="00DC0366">
              <w:rPr>
                <w:noProof/>
                <w:webHidden/>
              </w:rPr>
              <w:tab/>
            </w:r>
            <w:r w:rsidR="00DC0366">
              <w:rPr>
                <w:noProof/>
                <w:webHidden/>
              </w:rPr>
              <w:fldChar w:fldCharType="begin"/>
            </w:r>
            <w:r w:rsidR="00DC0366">
              <w:rPr>
                <w:noProof/>
                <w:webHidden/>
              </w:rPr>
              <w:instrText xml:space="preserve"> PAGEREF _Toc373086219 \h </w:instrText>
            </w:r>
            <w:r w:rsidR="00DC0366">
              <w:rPr>
                <w:noProof/>
                <w:webHidden/>
              </w:rPr>
            </w:r>
          </w:ins>
          <w:r w:rsidR="00DC0366">
            <w:rPr>
              <w:noProof/>
              <w:webHidden/>
            </w:rPr>
            <w:fldChar w:fldCharType="separate"/>
          </w:r>
          <w:ins w:id="23" w:author="kbatzer" w:date="2013-11-24T19:54:00Z">
            <w:r w:rsidR="00DC0366">
              <w:rPr>
                <w:noProof/>
                <w:webHidden/>
              </w:rPr>
              <w:t>1</w:t>
            </w:r>
            <w:r w:rsidR="00DC0366">
              <w:rPr>
                <w:noProof/>
                <w:webHidden/>
              </w:rPr>
              <w:fldChar w:fldCharType="end"/>
            </w:r>
            <w:r w:rsidR="00DC0366" w:rsidRPr="008B41BF">
              <w:rPr>
                <w:rStyle w:val="Hyperlink"/>
                <w:noProof/>
              </w:rPr>
              <w:fldChar w:fldCharType="end"/>
            </w:r>
          </w:ins>
        </w:p>
        <w:p w:rsidR="00DC0366" w:rsidRDefault="00DC0366">
          <w:pPr>
            <w:pStyle w:val="TOC1"/>
            <w:rPr>
              <w:ins w:id="24" w:author="kbatzer" w:date="2013-11-24T19:54:00Z"/>
              <w:rFonts w:asciiTheme="minorHAnsi" w:eastAsiaTheme="minorEastAsia" w:hAnsiTheme="minorHAnsi" w:cstheme="minorBidi"/>
              <w:noProof/>
              <w:sz w:val="22"/>
              <w:szCs w:val="22"/>
            </w:rPr>
          </w:pPr>
          <w:ins w:id="25"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"_Toc373086220"</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2.</w:t>
            </w:r>
            <w:r>
              <w:rPr>
                <w:rFonts w:asciiTheme="minorHAnsi" w:eastAsiaTheme="minorEastAsia" w:hAnsiTheme="minorHAnsi" w:cstheme="minorBidi"/>
                <w:noProof/>
                <w:sz w:val="22"/>
                <w:szCs w:val="22"/>
              </w:rPr>
              <w:tab/>
            </w:r>
            <w:r w:rsidRPr="008B41BF">
              <w:rPr>
                <w:rStyle w:val="Hyperlink"/>
                <w:noProof/>
              </w:rPr>
              <w:t>Specifications</w:t>
            </w:r>
            <w:r>
              <w:rPr>
                <w:noProof/>
                <w:webHidden/>
              </w:rPr>
              <w:tab/>
            </w:r>
            <w:r>
              <w:rPr>
                <w:noProof/>
                <w:webHidden/>
              </w:rPr>
              <w:fldChar w:fldCharType="begin"/>
            </w:r>
            <w:r>
              <w:rPr>
                <w:noProof/>
                <w:webHidden/>
              </w:rPr>
              <w:instrText xml:space="preserve"> PAGEREF _Toc373086220 \h </w:instrText>
            </w:r>
            <w:r>
              <w:rPr>
                <w:noProof/>
                <w:webHidden/>
              </w:rPr>
            </w:r>
          </w:ins>
          <w:r>
            <w:rPr>
              <w:noProof/>
              <w:webHidden/>
            </w:rPr>
            <w:fldChar w:fldCharType="separate"/>
          </w:r>
          <w:ins w:id="26" w:author="kbatzer" w:date="2013-11-24T19:54:00Z">
            <w:r>
              <w:rPr>
                <w:noProof/>
                <w:webHidden/>
              </w:rPr>
              <w:t>2</w:t>
            </w:r>
            <w:r>
              <w:rPr>
                <w:noProof/>
                <w:webHidden/>
              </w:rPr>
              <w:fldChar w:fldCharType="end"/>
            </w:r>
            <w:r w:rsidRPr="008B41BF">
              <w:rPr>
                <w:rStyle w:val="Hyperlink"/>
                <w:noProof/>
              </w:rPr>
              <w:fldChar w:fldCharType="end"/>
            </w:r>
          </w:ins>
        </w:p>
        <w:p w:rsidR="00DC0366" w:rsidRDefault="00DC0366">
          <w:pPr>
            <w:pStyle w:val="TOC1"/>
            <w:rPr>
              <w:ins w:id="27" w:author="kbatzer" w:date="2013-11-24T19:54:00Z"/>
              <w:rFonts w:asciiTheme="minorHAnsi" w:eastAsiaTheme="minorEastAsia" w:hAnsiTheme="minorHAnsi" w:cstheme="minorBidi"/>
              <w:noProof/>
              <w:sz w:val="22"/>
              <w:szCs w:val="22"/>
            </w:rPr>
          </w:pPr>
          <w:ins w:id="28"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"_Toc373086221"</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3.</w:t>
            </w:r>
            <w:r>
              <w:rPr>
                <w:rFonts w:asciiTheme="minorHAnsi" w:eastAsiaTheme="minorEastAsia" w:hAnsiTheme="minorHAnsi" w:cstheme="minorBidi"/>
                <w:noProof/>
                <w:sz w:val="22"/>
                <w:szCs w:val="22"/>
              </w:rPr>
              <w:tab/>
            </w:r>
            <w:r w:rsidRPr="008B41BF">
              <w:rPr>
                <w:rStyle w:val="Hyperlink"/>
                <w:noProof/>
              </w:rPr>
              <w:t>Terminology</w:t>
            </w:r>
            <w:r>
              <w:rPr>
                <w:noProof/>
                <w:webHidden/>
              </w:rPr>
              <w:tab/>
            </w:r>
            <w:r>
              <w:rPr>
                <w:noProof/>
                <w:webHidden/>
              </w:rPr>
              <w:fldChar w:fldCharType="begin"/>
            </w:r>
            <w:r>
              <w:rPr>
                <w:noProof/>
                <w:webHidden/>
              </w:rPr>
              <w:instrText xml:space="preserve"> PAGEREF _Toc373086221 \h </w:instrText>
            </w:r>
            <w:r>
              <w:rPr>
                <w:noProof/>
                <w:webHidden/>
              </w:rPr>
            </w:r>
          </w:ins>
          <w:r>
            <w:rPr>
              <w:noProof/>
              <w:webHidden/>
            </w:rPr>
            <w:fldChar w:fldCharType="separate"/>
          </w:r>
          <w:ins w:id="29" w:author="kbatzer" w:date="2013-11-24T19:54:00Z">
            <w:r>
              <w:rPr>
                <w:noProof/>
                <w:webHidden/>
              </w:rPr>
              <w:t>4</w:t>
            </w:r>
            <w:r>
              <w:rPr>
                <w:noProof/>
                <w:webHidden/>
              </w:rPr>
              <w:fldChar w:fldCharType="end"/>
            </w:r>
            <w:r w:rsidRPr="008B41BF">
              <w:rPr>
                <w:rStyle w:val="Hyperlink"/>
                <w:noProof/>
              </w:rPr>
              <w:fldChar w:fldCharType="end"/>
            </w:r>
          </w:ins>
        </w:p>
        <w:p w:rsidR="00DC0366" w:rsidRDefault="00DC0366">
          <w:pPr>
            <w:pStyle w:val="TOC1"/>
            <w:rPr>
              <w:ins w:id="30" w:author="kbatzer" w:date="2013-11-24T19:54:00Z"/>
              <w:rFonts w:asciiTheme="minorHAnsi" w:eastAsiaTheme="minorEastAsia" w:hAnsiTheme="minorHAnsi" w:cstheme="minorBidi"/>
              <w:noProof/>
              <w:sz w:val="22"/>
              <w:szCs w:val="22"/>
            </w:rPr>
          </w:pPr>
          <w:ins w:id="31"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"_Toc373086222"</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4.</w:t>
            </w:r>
            <w:r>
              <w:rPr>
                <w:rFonts w:asciiTheme="minorHAnsi" w:eastAsiaTheme="minorEastAsia" w:hAnsiTheme="minorHAnsi" w:cstheme="minorBidi"/>
                <w:noProof/>
                <w:sz w:val="22"/>
                <w:szCs w:val="22"/>
              </w:rPr>
              <w:tab/>
            </w:r>
            <w:r w:rsidRPr="008B41BF">
              <w:rPr>
                <w:rStyle w:val="Hyperlink"/>
                <w:noProof/>
              </w:rPr>
              <w:t>System Design: Software and Firmware</w:t>
            </w:r>
            <w:r>
              <w:rPr>
                <w:noProof/>
                <w:webHidden/>
              </w:rPr>
              <w:tab/>
            </w:r>
            <w:r>
              <w:rPr>
                <w:noProof/>
                <w:webHidden/>
              </w:rPr>
              <w:fldChar w:fldCharType="begin"/>
            </w:r>
            <w:r>
              <w:rPr>
                <w:noProof/>
                <w:webHidden/>
              </w:rPr>
              <w:instrText xml:space="preserve"> PAGEREF _Toc373086222 \h </w:instrText>
            </w:r>
            <w:r>
              <w:rPr>
                <w:noProof/>
                <w:webHidden/>
              </w:rPr>
            </w:r>
          </w:ins>
          <w:r>
            <w:rPr>
              <w:noProof/>
              <w:webHidden/>
            </w:rPr>
            <w:fldChar w:fldCharType="separate"/>
          </w:r>
          <w:ins w:id="32" w:author="kbatzer" w:date="2013-11-24T19:54:00Z">
            <w:r>
              <w:rPr>
                <w:noProof/>
                <w:webHidden/>
              </w:rPr>
              <w:t>5</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33" w:author="kbatzer" w:date="2013-11-24T19:54:00Z"/>
              <w:rFonts w:asciiTheme="minorHAnsi" w:eastAsiaTheme="minorEastAsia" w:hAnsiTheme="minorHAnsi" w:cstheme="minorBidi"/>
              <w:noProof/>
              <w:sz w:val="22"/>
              <w:szCs w:val="22"/>
            </w:rPr>
          </w:pPr>
          <w:ins w:id="34"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"_Toc373086223"</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4.1.</w:t>
            </w:r>
            <w:r>
              <w:rPr>
                <w:rFonts w:asciiTheme="minorHAnsi" w:eastAsiaTheme="minorEastAsia" w:hAnsiTheme="minorHAnsi" w:cstheme="minorBidi"/>
                <w:noProof/>
                <w:sz w:val="22"/>
                <w:szCs w:val="22"/>
              </w:rPr>
              <w:tab/>
            </w:r>
            <w:r w:rsidRPr="008B41BF">
              <w:rPr>
                <w:rStyle w:val="Hyperlink"/>
                <w:noProof/>
              </w:rPr>
              <w:t>Data Flow Analysis</w:t>
            </w:r>
            <w:r>
              <w:rPr>
                <w:noProof/>
                <w:webHidden/>
              </w:rPr>
              <w:tab/>
            </w:r>
            <w:r>
              <w:rPr>
                <w:noProof/>
                <w:webHidden/>
              </w:rPr>
              <w:fldChar w:fldCharType="begin"/>
            </w:r>
            <w:r>
              <w:rPr>
                <w:noProof/>
                <w:webHidden/>
              </w:rPr>
              <w:instrText xml:space="preserve"> PAGEREF _Toc373086223 \h </w:instrText>
            </w:r>
            <w:r>
              <w:rPr>
                <w:noProof/>
                <w:webHidden/>
              </w:rPr>
            </w:r>
          </w:ins>
          <w:r>
            <w:rPr>
              <w:noProof/>
              <w:webHidden/>
            </w:rPr>
            <w:fldChar w:fldCharType="separate"/>
          </w:r>
          <w:ins w:id="35" w:author="kbatzer" w:date="2013-11-24T19:54:00Z">
            <w:r>
              <w:rPr>
                <w:noProof/>
                <w:webHidden/>
              </w:rPr>
              <w:t>7</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36" w:author="kbatzer" w:date="2013-11-24T19:54:00Z"/>
              <w:rFonts w:asciiTheme="minorHAnsi" w:eastAsiaTheme="minorEastAsia" w:hAnsiTheme="minorHAnsi" w:cstheme="minorBidi"/>
              <w:noProof/>
              <w:sz w:val="22"/>
              <w:szCs w:val="22"/>
            </w:rPr>
          </w:pPr>
          <w:ins w:id="37"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"_Toc373086224"</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4.2.</w:t>
            </w:r>
            <w:r>
              <w:rPr>
                <w:rFonts w:asciiTheme="minorHAnsi" w:eastAsiaTheme="minorEastAsia" w:hAnsiTheme="minorHAnsi" w:cstheme="minorBidi"/>
                <w:noProof/>
                <w:sz w:val="22"/>
                <w:szCs w:val="22"/>
              </w:rPr>
              <w:tab/>
            </w:r>
            <w:r w:rsidRPr="008B41BF">
              <w:rPr>
                <w:rStyle w:val="Hyperlink"/>
                <w:noProof/>
              </w:rPr>
              <w:t>RTSC FPGA Configuration</w:t>
            </w:r>
            <w:r>
              <w:rPr>
                <w:noProof/>
                <w:webHidden/>
              </w:rPr>
              <w:tab/>
            </w:r>
            <w:r>
              <w:rPr>
                <w:noProof/>
                <w:webHidden/>
              </w:rPr>
              <w:fldChar w:fldCharType="begin"/>
            </w:r>
            <w:r>
              <w:rPr>
                <w:noProof/>
                <w:webHidden/>
              </w:rPr>
              <w:instrText xml:space="preserve"> PAGEREF _Toc373086224 \h </w:instrText>
            </w:r>
            <w:r>
              <w:rPr>
                <w:noProof/>
                <w:webHidden/>
              </w:rPr>
            </w:r>
          </w:ins>
          <w:r>
            <w:rPr>
              <w:noProof/>
              <w:webHidden/>
            </w:rPr>
            <w:fldChar w:fldCharType="separate"/>
          </w:r>
          <w:ins w:id="38" w:author="kbatzer" w:date="2013-11-24T19:54:00Z">
            <w:r>
              <w:rPr>
                <w:noProof/>
                <w:webHidden/>
              </w:rPr>
              <w:t>12</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39" w:author="kbatzer" w:date="2013-11-24T19:54:00Z"/>
              <w:rFonts w:asciiTheme="minorHAnsi" w:eastAsiaTheme="minorEastAsia" w:hAnsiTheme="minorHAnsi" w:cstheme="minorBidi"/>
              <w:noProof/>
              <w:sz w:val="22"/>
              <w:szCs w:val="22"/>
            </w:rPr>
          </w:pPr>
          <w:ins w:id="40"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"_Toc373086225"</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4.2.1.</w:t>
            </w:r>
            <w:r>
              <w:rPr>
                <w:rFonts w:asciiTheme="minorHAnsi" w:eastAsiaTheme="minorEastAsia" w:hAnsiTheme="minorHAnsi" w:cstheme="minorBidi"/>
                <w:noProof/>
                <w:sz w:val="22"/>
                <w:szCs w:val="22"/>
              </w:rPr>
              <w:tab/>
            </w:r>
            <w:r w:rsidRPr="008B41BF">
              <w:rPr>
                <w:rStyle w:val="Hyperlink"/>
                <w:noProof/>
              </w:rPr>
              <w:t>Control Registers</w:t>
            </w:r>
            <w:r>
              <w:rPr>
                <w:noProof/>
                <w:webHidden/>
              </w:rPr>
              <w:tab/>
            </w:r>
            <w:r>
              <w:rPr>
                <w:noProof/>
                <w:webHidden/>
              </w:rPr>
              <w:fldChar w:fldCharType="begin"/>
            </w:r>
            <w:r>
              <w:rPr>
                <w:noProof/>
                <w:webHidden/>
              </w:rPr>
              <w:instrText xml:space="preserve"> PAGEREF _Toc373086225 \h </w:instrText>
            </w:r>
            <w:r>
              <w:rPr>
                <w:noProof/>
                <w:webHidden/>
              </w:rPr>
            </w:r>
          </w:ins>
          <w:r>
            <w:rPr>
              <w:noProof/>
              <w:webHidden/>
            </w:rPr>
            <w:fldChar w:fldCharType="separate"/>
          </w:r>
          <w:ins w:id="41" w:author="kbatzer" w:date="2013-11-24T19:54:00Z">
            <w:r>
              <w:rPr>
                <w:noProof/>
                <w:webHidden/>
              </w:rPr>
              <w:t>12</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42" w:author="kbatzer" w:date="2013-11-24T19:54:00Z"/>
              <w:rFonts w:asciiTheme="minorHAnsi" w:eastAsiaTheme="minorEastAsia" w:hAnsiTheme="minorHAnsi" w:cstheme="minorBidi"/>
              <w:noProof/>
              <w:sz w:val="22"/>
              <w:szCs w:val="22"/>
            </w:rPr>
          </w:pPr>
          <w:ins w:id="43"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"_Toc373086226"</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4.2.2.</w:t>
            </w:r>
            <w:r>
              <w:rPr>
                <w:rFonts w:asciiTheme="minorHAnsi" w:eastAsiaTheme="minorEastAsia" w:hAnsiTheme="minorHAnsi" w:cstheme="minorBidi"/>
                <w:noProof/>
                <w:sz w:val="22"/>
                <w:szCs w:val="22"/>
              </w:rPr>
              <w:tab/>
            </w:r>
            <w:r w:rsidRPr="008B41BF">
              <w:rPr>
                <w:rStyle w:val="Hyperlink"/>
                <w:noProof/>
              </w:rPr>
              <w:t>Analog-to-Digital Converter Module</w:t>
            </w:r>
            <w:r>
              <w:rPr>
                <w:noProof/>
                <w:webHidden/>
              </w:rPr>
              <w:tab/>
            </w:r>
            <w:r>
              <w:rPr>
                <w:noProof/>
                <w:webHidden/>
              </w:rPr>
              <w:fldChar w:fldCharType="begin"/>
            </w:r>
            <w:r>
              <w:rPr>
                <w:noProof/>
                <w:webHidden/>
              </w:rPr>
              <w:instrText xml:space="preserve"> PAGEREF _Toc373086226 \h </w:instrText>
            </w:r>
            <w:r>
              <w:rPr>
                <w:noProof/>
                <w:webHidden/>
              </w:rPr>
            </w:r>
          </w:ins>
          <w:r>
            <w:rPr>
              <w:noProof/>
              <w:webHidden/>
            </w:rPr>
            <w:fldChar w:fldCharType="separate"/>
          </w:r>
          <w:ins w:id="44" w:author="kbatzer" w:date="2013-11-24T19:54:00Z">
            <w:r>
              <w:rPr>
                <w:noProof/>
                <w:webHidden/>
              </w:rPr>
              <w:t>14</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45" w:author="kbatzer" w:date="2013-11-24T19:54:00Z"/>
              <w:rFonts w:asciiTheme="minorHAnsi" w:eastAsiaTheme="minorEastAsia" w:hAnsiTheme="minorHAnsi" w:cstheme="minorBidi"/>
              <w:noProof/>
              <w:sz w:val="22"/>
              <w:szCs w:val="22"/>
            </w:rPr>
          </w:pPr>
          <w:ins w:id="46"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"_Toc373086227"</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4.2.3.</w:t>
            </w:r>
            <w:r>
              <w:rPr>
                <w:rFonts w:asciiTheme="minorHAnsi" w:eastAsiaTheme="minorEastAsia" w:hAnsiTheme="minorHAnsi" w:cstheme="minorBidi"/>
                <w:noProof/>
                <w:sz w:val="22"/>
                <w:szCs w:val="22"/>
              </w:rPr>
              <w:tab/>
            </w:r>
            <w:r w:rsidRPr="008B41BF">
              <w:rPr>
                <w:rStyle w:val="Hyperlink"/>
                <w:noProof/>
              </w:rPr>
              <w:t>Digital-to-Analog Converter Module</w:t>
            </w:r>
            <w:r>
              <w:rPr>
                <w:noProof/>
                <w:webHidden/>
              </w:rPr>
              <w:tab/>
            </w:r>
            <w:r>
              <w:rPr>
                <w:noProof/>
                <w:webHidden/>
              </w:rPr>
              <w:fldChar w:fldCharType="begin"/>
            </w:r>
            <w:r>
              <w:rPr>
                <w:noProof/>
                <w:webHidden/>
              </w:rPr>
              <w:instrText xml:space="preserve"> PAGEREF _Toc373086227 \h </w:instrText>
            </w:r>
            <w:r>
              <w:rPr>
                <w:noProof/>
                <w:webHidden/>
              </w:rPr>
            </w:r>
          </w:ins>
          <w:r>
            <w:rPr>
              <w:noProof/>
              <w:webHidden/>
            </w:rPr>
            <w:fldChar w:fldCharType="separate"/>
          </w:r>
          <w:ins w:id="47" w:author="kbatzer" w:date="2013-11-24T19:54:00Z">
            <w:r>
              <w:rPr>
                <w:noProof/>
                <w:webHidden/>
              </w:rPr>
              <w:t>20</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48" w:author="kbatzer" w:date="2013-11-24T19:54:00Z"/>
              <w:rFonts w:asciiTheme="minorHAnsi" w:eastAsiaTheme="minorEastAsia" w:hAnsiTheme="minorHAnsi" w:cstheme="minorBidi"/>
              <w:noProof/>
              <w:sz w:val="22"/>
              <w:szCs w:val="22"/>
            </w:rPr>
          </w:pPr>
          <w:ins w:id="49"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"_Toc373086228"</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4.2.4.</w:t>
            </w:r>
            <w:r>
              <w:rPr>
                <w:rFonts w:asciiTheme="minorHAnsi" w:eastAsiaTheme="minorEastAsia" w:hAnsiTheme="minorHAnsi" w:cstheme="minorBidi"/>
                <w:noProof/>
                <w:sz w:val="22"/>
                <w:szCs w:val="22"/>
              </w:rPr>
              <w:tab/>
            </w:r>
            <w:r w:rsidRPr="008B41BF">
              <w:rPr>
                <w:rStyle w:val="Hyperlink"/>
                <w:noProof/>
              </w:rPr>
              <w:t>RS232 Module</w:t>
            </w:r>
            <w:r>
              <w:rPr>
                <w:noProof/>
                <w:webHidden/>
              </w:rPr>
              <w:tab/>
            </w:r>
            <w:r>
              <w:rPr>
                <w:noProof/>
                <w:webHidden/>
              </w:rPr>
              <w:fldChar w:fldCharType="begin"/>
            </w:r>
            <w:r>
              <w:rPr>
                <w:noProof/>
                <w:webHidden/>
              </w:rPr>
              <w:instrText xml:space="preserve"> PAGEREF _Toc373086228 \h </w:instrText>
            </w:r>
            <w:r>
              <w:rPr>
                <w:noProof/>
                <w:webHidden/>
              </w:rPr>
            </w:r>
          </w:ins>
          <w:r>
            <w:rPr>
              <w:noProof/>
              <w:webHidden/>
            </w:rPr>
            <w:fldChar w:fldCharType="separate"/>
          </w:r>
          <w:ins w:id="50" w:author="kbatzer" w:date="2013-11-24T19:54:00Z">
            <w:r>
              <w:rPr>
                <w:noProof/>
                <w:webHidden/>
              </w:rPr>
              <w:t>28</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51" w:author="kbatzer" w:date="2013-11-24T19:54:00Z"/>
              <w:rFonts w:asciiTheme="minorHAnsi" w:eastAsiaTheme="minorEastAsia" w:hAnsiTheme="minorHAnsi" w:cstheme="minorBidi"/>
              <w:noProof/>
              <w:sz w:val="22"/>
              <w:szCs w:val="22"/>
            </w:rPr>
          </w:pPr>
          <w:ins w:id="52"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"_Toc373086229"</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4.2.5.</w:t>
            </w:r>
            <w:r>
              <w:rPr>
                <w:rFonts w:asciiTheme="minorHAnsi" w:eastAsiaTheme="minorEastAsia" w:hAnsiTheme="minorHAnsi" w:cstheme="minorBidi"/>
                <w:noProof/>
                <w:sz w:val="22"/>
                <w:szCs w:val="22"/>
              </w:rPr>
              <w:tab/>
            </w:r>
            <w:r w:rsidRPr="008B41BF">
              <w:rPr>
                <w:rStyle w:val="Hyperlink"/>
                <w:noProof/>
              </w:rPr>
              <w:t>RAM Module</w:t>
            </w:r>
            <w:r>
              <w:rPr>
                <w:noProof/>
                <w:webHidden/>
              </w:rPr>
              <w:tab/>
            </w:r>
            <w:r>
              <w:rPr>
                <w:noProof/>
                <w:webHidden/>
              </w:rPr>
              <w:fldChar w:fldCharType="begin"/>
            </w:r>
            <w:r>
              <w:rPr>
                <w:noProof/>
                <w:webHidden/>
              </w:rPr>
              <w:instrText xml:space="preserve"> PAGEREF _Toc373086229 \h </w:instrText>
            </w:r>
            <w:r>
              <w:rPr>
                <w:noProof/>
                <w:webHidden/>
              </w:rPr>
            </w:r>
          </w:ins>
          <w:r>
            <w:rPr>
              <w:noProof/>
              <w:webHidden/>
            </w:rPr>
            <w:fldChar w:fldCharType="separate"/>
          </w:r>
          <w:ins w:id="53" w:author="kbatzer" w:date="2013-11-24T19:54:00Z">
            <w:r>
              <w:rPr>
                <w:noProof/>
                <w:webHidden/>
              </w:rPr>
              <w:t>33</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54" w:author="kbatzer" w:date="2013-11-24T19:54:00Z"/>
              <w:rFonts w:asciiTheme="minorHAnsi" w:eastAsiaTheme="minorEastAsia" w:hAnsiTheme="minorHAnsi" w:cstheme="minorBidi"/>
              <w:noProof/>
              <w:sz w:val="22"/>
              <w:szCs w:val="22"/>
            </w:rPr>
          </w:pPr>
          <w:ins w:id="55"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"_Toc373086230"</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4.2.6.</w:t>
            </w:r>
            <w:r>
              <w:rPr>
                <w:rFonts w:asciiTheme="minorHAnsi" w:eastAsiaTheme="minorEastAsia" w:hAnsiTheme="minorHAnsi" w:cstheme="minorBidi"/>
                <w:noProof/>
                <w:sz w:val="22"/>
                <w:szCs w:val="22"/>
              </w:rPr>
              <w:tab/>
            </w:r>
            <w:r w:rsidRPr="008B41BF">
              <w:rPr>
                <w:rStyle w:val="Hyperlink"/>
                <w:noProof/>
              </w:rPr>
              <w:t>USB Module</w:t>
            </w:r>
            <w:r>
              <w:rPr>
                <w:noProof/>
                <w:webHidden/>
              </w:rPr>
              <w:tab/>
            </w:r>
            <w:r>
              <w:rPr>
                <w:noProof/>
                <w:webHidden/>
              </w:rPr>
              <w:fldChar w:fldCharType="begin"/>
            </w:r>
            <w:r>
              <w:rPr>
                <w:noProof/>
                <w:webHidden/>
              </w:rPr>
              <w:instrText xml:space="preserve"> PAGEREF _Toc373086230 \h </w:instrText>
            </w:r>
            <w:r>
              <w:rPr>
                <w:noProof/>
                <w:webHidden/>
              </w:rPr>
            </w:r>
          </w:ins>
          <w:r>
            <w:rPr>
              <w:noProof/>
              <w:webHidden/>
            </w:rPr>
            <w:fldChar w:fldCharType="separate"/>
          </w:r>
          <w:ins w:id="56" w:author="kbatzer" w:date="2013-11-24T19:54:00Z">
            <w:r>
              <w:rPr>
                <w:noProof/>
                <w:webHidden/>
              </w:rPr>
              <w:t>38</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57" w:author="kbatzer" w:date="2013-11-24T19:54:00Z"/>
              <w:rFonts w:asciiTheme="minorHAnsi" w:eastAsiaTheme="minorEastAsia" w:hAnsiTheme="minorHAnsi" w:cstheme="minorBidi"/>
              <w:noProof/>
              <w:sz w:val="22"/>
              <w:szCs w:val="22"/>
            </w:rPr>
          </w:pPr>
          <w:ins w:id="58"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"_Toc373086231"</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4.2.7.</w:t>
            </w:r>
            <w:r>
              <w:rPr>
                <w:rFonts w:asciiTheme="minorHAnsi" w:eastAsiaTheme="minorEastAsia" w:hAnsiTheme="minorHAnsi" w:cstheme="minorBidi"/>
                <w:noProof/>
                <w:sz w:val="22"/>
                <w:szCs w:val="22"/>
              </w:rPr>
              <w:tab/>
            </w:r>
            <w:r w:rsidRPr="008B41BF">
              <w:rPr>
                <w:rStyle w:val="Hyperlink"/>
                <w:noProof/>
              </w:rPr>
              <w:t>Command Handler Module</w:t>
            </w:r>
            <w:r>
              <w:rPr>
                <w:noProof/>
                <w:webHidden/>
              </w:rPr>
              <w:tab/>
            </w:r>
            <w:r>
              <w:rPr>
                <w:noProof/>
                <w:webHidden/>
              </w:rPr>
              <w:fldChar w:fldCharType="begin"/>
            </w:r>
            <w:r>
              <w:rPr>
                <w:noProof/>
                <w:webHidden/>
              </w:rPr>
              <w:instrText xml:space="preserve"> PAGEREF _Toc373086231 \h </w:instrText>
            </w:r>
            <w:r>
              <w:rPr>
                <w:noProof/>
                <w:webHidden/>
              </w:rPr>
            </w:r>
          </w:ins>
          <w:r>
            <w:rPr>
              <w:noProof/>
              <w:webHidden/>
            </w:rPr>
            <w:fldChar w:fldCharType="separate"/>
          </w:r>
          <w:ins w:id="59" w:author="kbatzer" w:date="2013-11-24T19:54:00Z">
            <w:r>
              <w:rPr>
                <w:noProof/>
                <w:webHidden/>
              </w:rPr>
              <w:t>42</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60" w:author="kbatzer" w:date="2013-11-24T19:54:00Z"/>
              <w:rFonts w:asciiTheme="minorHAnsi" w:eastAsiaTheme="minorEastAsia" w:hAnsiTheme="minorHAnsi" w:cstheme="minorBidi"/>
              <w:noProof/>
              <w:sz w:val="22"/>
              <w:szCs w:val="22"/>
            </w:rPr>
          </w:pPr>
          <w:ins w:id="61"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"_Toc373086232"</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4.3.</w:t>
            </w:r>
            <w:r>
              <w:rPr>
                <w:rFonts w:asciiTheme="minorHAnsi" w:eastAsiaTheme="minorEastAsia" w:hAnsiTheme="minorHAnsi" w:cstheme="minorBidi"/>
                <w:noProof/>
                <w:sz w:val="22"/>
                <w:szCs w:val="22"/>
              </w:rPr>
              <w:tab/>
            </w:r>
            <w:r w:rsidRPr="008B41BF">
              <w:rPr>
                <w:rStyle w:val="Hyperlink"/>
                <w:noProof/>
              </w:rPr>
              <w:t>RTSC Cypress EZ-USB</w:t>
            </w:r>
            <w:r>
              <w:rPr>
                <w:noProof/>
                <w:webHidden/>
              </w:rPr>
              <w:tab/>
            </w:r>
            <w:r>
              <w:rPr>
                <w:noProof/>
                <w:webHidden/>
              </w:rPr>
              <w:fldChar w:fldCharType="begin"/>
            </w:r>
            <w:r>
              <w:rPr>
                <w:noProof/>
                <w:webHidden/>
              </w:rPr>
              <w:instrText xml:space="preserve"> PAGEREF _Toc373086232 \h </w:instrText>
            </w:r>
            <w:r>
              <w:rPr>
                <w:noProof/>
                <w:webHidden/>
              </w:rPr>
            </w:r>
          </w:ins>
          <w:r>
            <w:rPr>
              <w:noProof/>
              <w:webHidden/>
            </w:rPr>
            <w:fldChar w:fldCharType="separate"/>
          </w:r>
          <w:ins w:id="62" w:author="kbatzer" w:date="2013-11-24T19:54:00Z">
            <w:r>
              <w:rPr>
                <w:noProof/>
                <w:webHidden/>
              </w:rPr>
              <w:t>46</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63" w:author="kbatzer" w:date="2013-11-24T19:54:00Z"/>
              <w:rFonts w:asciiTheme="minorHAnsi" w:eastAsiaTheme="minorEastAsia" w:hAnsiTheme="minorHAnsi" w:cstheme="minorBidi"/>
              <w:noProof/>
              <w:sz w:val="22"/>
              <w:szCs w:val="22"/>
            </w:rPr>
          </w:pPr>
          <w:ins w:id="64"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"_Toc373086233"</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4.3.1.</w:t>
            </w:r>
            <w:r>
              <w:rPr>
                <w:rFonts w:asciiTheme="minorHAnsi" w:eastAsiaTheme="minorEastAsia" w:hAnsiTheme="minorHAnsi" w:cstheme="minorBidi"/>
                <w:noProof/>
                <w:sz w:val="22"/>
                <w:szCs w:val="22"/>
              </w:rPr>
              <w:tab/>
            </w:r>
            <w:r w:rsidRPr="008B41BF">
              <w:rPr>
                <w:rStyle w:val="Hyperlink"/>
                <w:noProof/>
              </w:rPr>
              <w:t>FPGA Programming</w:t>
            </w:r>
            <w:r>
              <w:rPr>
                <w:noProof/>
                <w:webHidden/>
              </w:rPr>
              <w:tab/>
            </w:r>
            <w:r>
              <w:rPr>
                <w:noProof/>
                <w:webHidden/>
              </w:rPr>
              <w:fldChar w:fldCharType="begin"/>
            </w:r>
            <w:r>
              <w:rPr>
                <w:noProof/>
                <w:webHidden/>
              </w:rPr>
              <w:instrText xml:space="preserve"> PAGEREF _Toc373086233 \h </w:instrText>
            </w:r>
            <w:r>
              <w:rPr>
                <w:noProof/>
                <w:webHidden/>
              </w:rPr>
            </w:r>
          </w:ins>
          <w:r>
            <w:rPr>
              <w:noProof/>
              <w:webHidden/>
            </w:rPr>
            <w:fldChar w:fldCharType="separate"/>
          </w:r>
          <w:ins w:id="65" w:author="kbatzer" w:date="2013-11-24T19:54:00Z">
            <w:r>
              <w:rPr>
                <w:noProof/>
                <w:webHidden/>
              </w:rPr>
              <w:t>46</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66" w:author="kbatzer" w:date="2013-11-24T19:54:00Z"/>
              <w:rFonts w:asciiTheme="minorHAnsi" w:eastAsiaTheme="minorEastAsia" w:hAnsiTheme="minorHAnsi" w:cstheme="minorBidi"/>
              <w:noProof/>
              <w:sz w:val="22"/>
              <w:szCs w:val="22"/>
            </w:rPr>
          </w:pPr>
          <w:ins w:id="67"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"_Toc373086234"</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4.3.2.</w:t>
            </w:r>
            <w:r>
              <w:rPr>
                <w:rFonts w:asciiTheme="minorHAnsi" w:eastAsiaTheme="minorEastAsia" w:hAnsiTheme="minorHAnsi" w:cstheme="minorBidi"/>
                <w:noProof/>
                <w:sz w:val="22"/>
                <w:szCs w:val="22"/>
              </w:rPr>
              <w:tab/>
            </w:r>
            <w:r w:rsidRPr="008B41BF">
              <w:rPr>
                <w:rStyle w:val="Hyperlink"/>
                <w:noProof/>
              </w:rPr>
              <w:t>USB Data Transfers</w:t>
            </w:r>
            <w:r>
              <w:rPr>
                <w:noProof/>
                <w:webHidden/>
              </w:rPr>
              <w:tab/>
            </w:r>
            <w:r>
              <w:rPr>
                <w:noProof/>
                <w:webHidden/>
              </w:rPr>
              <w:fldChar w:fldCharType="begin"/>
            </w:r>
            <w:r>
              <w:rPr>
                <w:noProof/>
                <w:webHidden/>
              </w:rPr>
              <w:instrText xml:space="preserve"> PAGEREF _Toc373086234 \h </w:instrText>
            </w:r>
            <w:r>
              <w:rPr>
                <w:noProof/>
                <w:webHidden/>
              </w:rPr>
            </w:r>
          </w:ins>
          <w:r>
            <w:rPr>
              <w:noProof/>
              <w:webHidden/>
            </w:rPr>
            <w:fldChar w:fldCharType="separate"/>
          </w:r>
          <w:ins w:id="68" w:author="kbatzer" w:date="2013-11-24T19:54:00Z">
            <w:r>
              <w:rPr>
                <w:noProof/>
                <w:webHidden/>
              </w:rPr>
              <w:t>46</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69" w:author="kbatzer" w:date="2013-11-24T19:54:00Z"/>
              <w:rFonts w:asciiTheme="minorHAnsi" w:eastAsiaTheme="minorEastAsia" w:hAnsiTheme="minorHAnsi" w:cstheme="minorBidi"/>
              <w:noProof/>
              <w:sz w:val="22"/>
              <w:szCs w:val="22"/>
            </w:rPr>
          </w:pPr>
          <w:ins w:id="70"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"_Toc373086235"</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4.4.</w:t>
            </w:r>
            <w:r>
              <w:rPr>
                <w:rFonts w:asciiTheme="minorHAnsi" w:eastAsiaTheme="minorEastAsia" w:hAnsiTheme="minorHAnsi" w:cstheme="minorBidi"/>
                <w:noProof/>
                <w:sz w:val="22"/>
                <w:szCs w:val="22"/>
              </w:rPr>
              <w:tab/>
            </w:r>
            <w:r w:rsidRPr="008B41BF">
              <w:rPr>
                <w:rStyle w:val="Hyperlink"/>
                <w:noProof/>
              </w:rPr>
              <w:t>Data Acquisition and Stimulation Control Center</w:t>
            </w:r>
            <w:r>
              <w:rPr>
                <w:noProof/>
                <w:webHidden/>
              </w:rPr>
              <w:tab/>
            </w:r>
            <w:r>
              <w:rPr>
                <w:noProof/>
                <w:webHidden/>
              </w:rPr>
              <w:fldChar w:fldCharType="begin"/>
            </w:r>
            <w:r>
              <w:rPr>
                <w:noProof/>
                <w:webHidden/>
              </w:rPr>
              <w:instrText xml:space="preserve"> PAGEREF _Toc373086235 \h </w:instrText>
            </w:r>
            <w:r>
              <w:rPr>
                <w:noProof/>
                <w:webHidden/>
              </w:rPr>
            </w:r>
          </w:ins>
          <w:r>
            <w:rPr>
              <w:noProof/>
              <w:webHidden/>
            </w:rPr>
            <w:fldChar w:fldCharType="separate"/>
          </w:r>
          <w:ins w:id="71" w:author="kbatzer" w:date="2013-11-24T19:54:00Z">
            <w:r>
              <w:rPr>
                <w:noProof/>
                <w:webHidden/>
              </w:rPr>
              <w:t>48</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72" w:author="kbatzer" w:date="2013-11-24T19:54:00Z"/>
              <w:rFonts w:asciiTheme="minorHAnsi" w:eastAsiaTheme="minorEastAsia" w:hAnsiTheme="minorHAnsi" w:cstheme="minorBidi"/>
              <w:noProof/>
              <w:sz w:val="22"/>
              <w:szCs w:val="22"/>
            </w:rPr>
          </w:pPr>
          <w:ins w:id="73"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"_Toc373086236"</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4.4.1.</w:t>
            </w:r>
            <w:r>
              <w:rPr>
                <w:rFonts w:asciiTheme="minorHAnsi" w:eastAsiaTheme="minorEastAsia" w:hAnsiTheme="minorHAnsi" w:cstheme="minorBidi"/>
                <w:noProof/>
                <w:sz w:val="22"/>
                <w:szCs w:val="22"/>
              </w:rPr>
              <w:tab/>
            </w:r>
            <w:r w:rsidRPr="008B41BF">
              <w:rPr>
                <w:rStyle w:val="Hyperlink"/>
                <w:noProof/>
              </w:rPr>
              <w:t>PC Application Design</w:t>
            </w:r>
            <w:r>
              <w:rPr>
                <w:noProof/>
                <w:webHidden/>
              </w:rPr>
              <w:tab/>
            </w:r>
            <w:r>
              <w:rPr>
                <w:noProof/>
                <w:webHidden/>
              </w:rPr>
              <w:fldChar w:fldCharType="begin"/>
            </w:r>
            <w:r>
              <w:rPr>
                <w:noProof/>
                <w:webHidden/>
              </w:rPr>
              <w:instrText xml:space="preserve"> PAGEREF _Toc373086236 \h </w:instrText>
            </w:r>
            <w:r>
              <w:rPr>
                <w:noProof/>
                <w:webHidden/>
              </w:rPr>
            </w:r>
          </w:ins>
          <w:r>
            <w:rPr>
              <w:noProof/>
              <w:webHidden/>
            </w:rPr>
            <w:fldChar w:fldCharType="separate"/>
          </w:r>
          <w:ins w:id="74" w:author="kbatzer" w:date="2013-11-24T19:54:00Z">
            <w:r>
              <w:rPr>
                <w:noProof/>
                <w:webHidden/>
              </w:rPr>
              <w:t>49</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75" w:author="kbatzer" w:date="2013-11-24T19:54:00Z"/>
              <w:rFonts w:asciiTheme="minorHAnsi" w:eastAsiaTheme="minorEastAsia" w:hAnsiTheme="minorHAnsi" w:cstheme="minorBidi"/>
              <w:noProof/>
              <w:sz w:val="22"/>
              <w:szCs w:val="22"/>
            </w:rPr>
          </w:pPr>
          <w:ins w:id="76"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"_Toc373086237"</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4.4.2.</w:t>
            </w:r>
            <w:r>
              <w:rPr>
                <w:rFonts w:asciiTheme="minorHAnsi" w:eastAsiaTheme="minorEastAsia" w:hAnsiTheme="minorHAnsi" w:cstheme="minorBidi"/>
                <w:noProof/>
                <w:sz w:val="22"/>
                <w:szCs w:val="22"/>
              </w:rPr>
              <w:tab/>
            </w:r>
            <w:r w:rsidRPr="008B41BF">
              <w:rPr>
                <w:rStyle w:val="Hyperlink"/>
                <w:noProof/>
              </w:rPr>
              <w:t>RTSC Application Programming Interface (API)</w:t>
            </w:r>
            <w:r>
              <w:rPr>
                <w:noProof/>
                <w:webHidden/>
              </w:rPr>
              <w:tab/>
            </w:r>
            <w:r>
              <w:rPr>
                <w:noProof/>
                <w:webHidden/>
              </w:rPr>
              <w:fldChar w:fldCharType="begin"/>
            </w:r>
            <w:r>
              <w:rPr>
                <w:noProof/>
                <w:webHidden/>
              </w:rPr>
              <w:instrText xml:space="preserve"> PAGEREF _Toc373086237 \h </w:instrText>
            </w:r>
            <w:r>
              <w:rPr>
                <w:noProof/>
                <w:webHidden/>
              </w:rPr>
            </w:r>
          </w:ins>
          <w:r>
            <w:rPr>
              <w:noProof/>
              <w:webHidden/>
            </w:rPr>
            <w:fldChar w:fldCharType="separate"/>
          </w:r>
          <w:ins w:id="77" w:author="kbatzer" w:date="2013-11-24T19:54:00Z">
            <w:r>
              <w:rPr>
                <w:noProof/>
                <w:webHidden/>
              </w:rPr>
              <w:t>53</w:t>
            </w:r>
            <w:r>
              <w:rPr>
                <w:noProof/>
                <w:webHidden/>
              </w:rPr>
              <w:fldChar w:fldCharType="end"/>
            </w:r>
            <w:r w:rsidRPr="008B41BF">
              <w:rPr>
                <w:rStyle w:val="Hyperlink"/>
                <w:noProof/>
              </w:rPr>
              <w:fldChar w:fldCharType="end"/>
            </w:r>
          </w:ins>
        </w:p>
        <w:p w:rsidR="00DC0366" w:rsidRDefault="00DC0366">
          <w:pPr>
            <w:pStyle w:val="TOC1"/>
            <w:rPr>
              <w:ins w:id="78" w:author="kbatzer" w:date="2013-11-24T19:54:00Z"/>
              <w:rFonts w:asciiTheme="minorHAnsi" w:eastAsiaTheme="minorEastAsia" w:hAnsiTheme="minorHAnsi" w:cstheme="minorBidi"/>
              <w:noProof/>
              <w:sz w:val="22"/>
              <w:szCs w:val="22"/>
            </w:rPr>
          </w:pPr>
          <w:ins w:id="79"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"_Toc373086238"</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5.</w:t>
            </w:r>
            <w:r>
              <w:rPr>
                <w:rFonts w:asciiTheme="minorHAnsi" w:eastAsiaTheme="minorEastAsia" w:hAnsiTheme="minorHAnsi" w:cstheme="minorBidi"/>
                <w:noProof/>
                <w:sz w:val="22"/>
                <w:szCs w:val="22"/>
              </w:rPr>
              <w:tab/>
            </w:r>
            <w:r w:rsidRPr="008B41BF">
              <w:rPr>
                <w:rStyle w:val="Hyperlink"/>
                <w:noProof/>
              </w:rPr>
              <w:t>Electrophysiology Application</w:t>
            </w:r>
            <w:r>
              <w:rPr>
                <w:noProof/>
                <w:webHidden/>
              </w:rPr>
              <w:tab/>
            </w:r>
            <w:r>
              <w:rPr>
                <w:noProof/>
                <w:webHidden/>
              </w:rPr>
              <w:fldChar w:fldCharType="begin"/>
            </w:r>
            <w:r>
              <w:rPr>
                <w:noProof/>
                <w:webHidden/>
              </w:rPr>
              <w:instrText xml:space="preserve"> PAGEREF _Toc373086238 \h </w:instrText>
            </w:r>
            <w:r>
              <w:rPr>
                <w:noProof/>
                <w:webHidden/>
              </w:rPr>
            </w:r>
          </w:ins>
          <w:r>
            <w:rPr>
              <w:noProof/>
              <w:webHidden/>
            </w:rPr>
            <w:fldChar w:fldCharType="separate"/>
          </w:r>
          <w:ins w:id="80" w:author="kbatzer" w:date="2013-11-24T19:54:00Z">
            <w:r>
              <w:rPr>
                <w:noProof/>
                <w:webHidden/>
              </w:rPr>
              <w:t>61</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81" w:author="kbatzer" w:date="2013-11-24T19:54:00Z"/>
              <w:rFonts w:asciiTheme="minorHAnsi" w:eastAsiaTheme="minorEastAsia" w:hAnsiTheme="minorHAnsi" w:cstheme="minorBidi"/>
              <w:noProof/>
              <w:sz w:val="22"/>
              <w:szCs w:val="22"/>
            </w:rPr>
          </w:pPr>
          <w:ins w:id="82" w:author="kbatzer" w:date="2013-11-24T19:54:00Z">
            <w:r w:rsidRPr="008B41BF">
              <w:rPr>
                <w:rStyle w:val="Hyperlink"/>
                <w:noProof/>
              </w:rPr>
              <w:lastRenderedPageBreak/>
              <w:fldChar w:fldCharType="begin"/>
            </w:r>
            <w:r w:rsidRPr="008B41BF">
              <w:rPr>
                <w:rStyle w:val="Hyperlink"/>
                <w:noProof/>
              </w:rPr>
              <w:instrText xml:space="preserve"> </w:instrText>
            </w:r>
            <w:r>
              <w:rPr>
                <w:noProof/>
              </w:rPr>
              <w:instrText>HYPERLINK \l "_Toc373086239"</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5.1.</w:t>
            </w:r>
            <w:r>
              <w:rPr>
                <w:rFonts w:asciiTheme="minorHAnsi" w:eastAsiaTheme="minorEastAsia" w:hAnsiTheme="minorHAnsi" w:cstheme="minorBidi"/>
                <w:noProof/>
                <w:sz w:val="22"/>
                <w:szCs w:val="22"/>
              </w:rPr>
              <w:tab/>
            </w:r>
            <w:r w:rsidRPr="008B41BF">
              <w:rPr>
                <w:rStyle w:val="Hyperlink"/>
                <w:noProof/>
              </w:rPr>
              <w:t>Earthworm Setup</w:t>
            </w:r>
            <w:r>
              <w:rPr>
                <w:noProof/>
                <w:webHidden/>
              </w:rPr>
              <w:tab/>
            </w:r>
            <w:r>
              <w:rPr>
                <w:noProof/>
                <w:webHidden/>
              </w:rPr>
              <w:fldChar w:fldCharType="begin"/>
            </w:r>
            <w:r>
              <w:rPr>
                <w:noProof/>
                <w:webHidden/>
              </w:rPr>
              <w:instrText xml:space="preserve"> PAGEREF _Toc373086239 \h </w:instrText>
            </w:r>
            <w:r>
              <w:rPr>
                <w:noProof/>
                <w:webHidden/>
              </w:rPr>
            </w:r>
          </w:ins>
          <w:r>
            <w:rPr>
              <w:noProof/>
              <w:webHidden/>
            </w:rPr>
            <w:fldChar w:fldCharType="separate"/>
          </w:r>
          <w:ins w:id="83" w:author="kbatzer" w:date="2013-11-24T19:54:00Z">
            <w:r>
              <w:rPr>
                <w:noProof/>
                <w:webHidden/>
              </w:rPr>
              <w:t>63</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84" w:author="kbatzer" w:date="2013-11-24T19:54:00Z"/>
              <w:rFonts w:asciiTheme="minorHAnsi" w:eastAsiaTheme="minorEastAsia" w:hAnsiTheme="minorHAnsi" w:cstheme="minorBidi"/>
              <w:noProof/>
              <w:sz w:val="22"/>
              <w:szCs w:val="22"/>
            </w:rPr>
          </w:pPr>
          <w:ins w:id="85"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"_Toc373086240"</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5.2.</w:t>
            </w:r>
            <w:r>
              <w:rPr>
                <w:rFonts w:asciiTheme="minorHAnsi" w:eastAsiaTheme="minorEastAsia" w:hAnsiTheme="minorHAnsi" w:cstheme="minorBidi"/>
                <w:noProof/>
                <w:sz w:val="22"/>
                <w:szCs w:val="22"/>
              </w:rPr>
              <w:tab/>
            </w:r>
            <w:r w:rsidRPr="008B41BF">
              <w:rPr>
                <w:rStyle w:val="Hyperlink"/>
                <w:noProof/>
              </w:rPr>
              <w:t>Chloriding Silver Wire</w:t>
            </w:r>
            <w:r>
              <w:rPr>
                <w:noProof/>
                <w:webHidden/>
              </w:rPr>
              <w:tab/>
            </w:r>
            <w:r>
              <w:rPr>
                <w:noProof/>
                <w:webHidden/>
              </w:rPr>
              <w:fldChar w:fldCharType="begin"/>
            </w:r>
            <w:r>
              <w:rPr>
                <w:noProof/>
                <w:webHidden/>
              </w:rPr>
              <w:instrText xml:space="preserve"> PAGEREF _Toc373086240 \h </w:instrText>
            </w:r>
            <w:r>
              <w:rPr>
                <w:noProof/>
                <w:webHidden/>
              </w:rPr>
            </w:r>
          </w:ins>
          <w:r>
            <w:rPr>
              <w:noProof/>
              <w:webHidden/>
            </w:rPr>
            <w:fldChar w:fldCharType="separate"/>
          </w:r>
          <w:ins w:id="86" w:author="kbatzer" w:date="2013-11-24T19:54:00Z">
            <w:r>
              <w:rPr>
                <w:noProof/>
                <w:webHidden/>
              </w:rPr>
              <w:t>64</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87" w:author="kbatzer" w:date="2013-11-24T19:54:00Z"/>
              <w:rFonts w:asciiTheme="minorHAnsi" w:eastAsiaTheme="minorEastAsia" w:hAnsiTheme="minorHAnsi" w:cstheme="minorBidi"/>
              <w:noProof/>
              <w:sz w:val="22"/>
              <w:szCs w:val="22"/>
            </w:rPr>
          </w:pPr>
          <w:ins w:id="88"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"_Toc373086241"</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5.3.</w:t>
            </w:r>
            <w:r>
              <w:rPr>
                <w:rFonts w:asciiTheme="minorHAnsi" w:eastAsiaTheme="minorEastAsia" w:hAnsiTheme="minorHAnsi" w:cstheme="minorBidi"/>
                <w:noProof/>
                <w:sz w:val="22"/>
                <w:szCs w:val="22"/>
              </w:rPr>
              <w:tab/>
            </w:r>
            <w:r w:rsidRPr="008B41BF">
              <w:rPr>
                <w:rStyle w:val="Hyperlink"/>
                <w:noProof/>
              </w:rPr>
              <w:t>Earthworm Experiment Procedure</w:t>
            </w:r>
            <w:r>
              <w:rPr>
                <w:noProof/>
                <w:webHidden/>
              </w:rPr>
              <w:tab/>
            </w:r>
            <w:r>
              <w:rPr>
                <w:noProof/>
                <w:webHidden/>
              </w:rPr>
              <w:fldChar w:fldCharType="begin"/>
            </w:r>
            <w:r>
              <w:rPr>
                <w:noProof/>
                <w:webHidden/>
              </w:rPr>
              <w:instrText xml:space="preserve"> PAGEREF _Toc373086241 \h </w:instrText>
            </w:r>
            <w:r>
              <w:rPr>
                <w:noProof/>
                <w:webHidden/>
              </w:rPr>
            </w:r>
          </w:ins>
          <w:r>
            <w:rPr>
              <w:noProof/>
              <w:webHidden/>
            </w:rPr>
            <w:fldChar w:fldCharType="separate"/>
          </w:r>
          <w:ins w:id="89" w:author="kbatzer" w:date="2013-11-24T19:54:00Z">
            <w:r>
              <w:rPr>
                <w:noProof/>
                <w:webHidden/>
              </w:rPr>
              <w:t>65</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90" w:author="kbatzer" w:date="2013-11-24T19:54:00Z"/>
              <w:rFonts w:asciiTheme="minorHAnsi" w:eastAsiaTheme="minorEastAsia" w:hAnsiTheme="minorHAnsi" w:cstheme="minorBidi"/>
              <w:noProof/>
              <w:sz w:val="22"/>
              <w:szCs w:val="22"/>
            </w:rPr>
          </w:pPr>
          <w:ins w:id="91"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"_Toc373086242"</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5.3.1.</w:t>
            </w:r>
            <w:r>
              <w:rPr>
                <w:rFonts w:asciiTheme="minorHAnsi" w:eastAsiaTheme="minorEastAsia" w:hAnsiTheme="minorHAnsi" w:cstheme="minorBidi"/>
                <w:noProof/>
                <w:sz w:val="22"/>
                <w:szCs w:val="22"/>
              </w:rPr>
              <w:tab/>
            </w:r>
            <w:r w:rsidRPr="008B41BF">
              <w:rPr>
                <w:rStyle w:val="Hyperlink"/>
                <w:noProof/>
              </w:rPr>
              <w:t>Earthworm Dissection</w:t>
            </w:r>
            <w:r>
              <w:rPr>
                <w:noProof/>
                <w:webHidden/>
              </w:rPr>
              <w:tab/>
            </w:r>
            <w:r>
              <w:rPr>
                <w:noProof/>
                <w:webHidden/>
              </w:rPr>
              <w:fldChar w:fldCharType="begin"/>
            </w:r>
            <w:r>
              <w:rPr>
                <w:noProof/>
                <w:webHidden/>
              </w:rPr>
              <w:instrText xml:space="preserve"> PAGEREF _Toc373086242 \h </w:instrText>
            </w:r>
            <w:r>
              <w:rPr>
                <w:noProof/>
                <w:webHidden/>
              </w:rPr>
            </w:r>
          </w:ins>
          <w:r>
            <w:rPr>
              <w:noProof/>
              <w:webHidden/>
            </w:rPr>
            <w:fldChar w:fldCharType="separate"/>
          </w:r>
          <w:ins w:id="92" w:author="kbatzer" w:date="2013-11-24T19:54:00Z">
            <w:r>
              <w:rPr>
                <w:noProof/>
                <w:webHidden/>
              </w:rPr>
              <w:t>65</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93" w:author="kbatzer" w:date="2013-11-24T19:54:00Z"/>
              <w:rFonts w:asciiTheme="minorHAnsi" w:eastAsiaTheme="minorEastAsia" w:hAnsiTheme="minorHAnsi" w:cstheme="minorBidi"/>
              <w:noProof/>
              <w:sz w:val="22"/>
              <w:szCs w:val="22"/>
            </w:rPr>
          </w:pPr>
          <w:ins w:id="94"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"_Toc373086243"</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5.3.2.</w:t>
            </w:r>
            <w:r>
              <w:rPr>
                <w:rFonts w:asciiTheme="minorHAnsi" w:eastAsiaTheme="minorEastAsia" w:hAnsiTheme="minorHAnsi" w:cstheme="minorBidi"/>
                <w:noProof/>
                <w:sz w:val="22"/>
                <w:szCs w:val="22"/>
              </w:rPr>
              <w:tab/>
            </w:r>
            <w:r w:rsidRPr="008B41BF">
              <w:rPr>
                <w:rStyle w:val="Hyperlink"/>
                <w:noProof/>
              </w:rPr>
              <w:t>Electrical Setup</w:t>
            </w:r>
            <w:r>
              <w:rPr>
                <w:noProof/>
                <w:webHidden/>
              </w:rPr>
              <w:tab/>
            </w:r>
            <w:r>
              <w:rPr>
                <w:noProof/>
                <w:webHidden/>
              </w:rPr>
              <w:fldChar w:fldCharType="begin"/>
            </w:r>
            <w:r>
              <w:rPr>
                <w:noProof/>
                <w:webHidden/>
              </w:rPr>
              <w:instrText xml:space="preserve"> PAGEREF _Toc373086243 \h </w:instrText>
            </w:r>
            <w:r>
              <w:rPr>
                <w:noProof/>
                <w:webHidden/>
              </w:rPr>
            </w:r>
          </w:ins>
          <w:r>
            <w:rPr>
              <w:noProof/>
              <w:webHidden/>
            </w:rPr>
            <w:fldChar w:fldCharType="separate"/>
          </w:r>
          <w:ins w:id="95" w:author="kbatzer" w:date="2013-11-24T19:54:00Z">
            <w:r>
              <w:rPr>
                <w:noProof/>
                <w:webHidden/>
              </w:rPr>
              <w:t>66</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96" w:author="kbatzer" w:date="2013-11-24T19:54:00Z"/>
              <w:rFonts w:asciiTheme="minorHAnsi" w:eastAsiaTheme="minorEastAsia" w:hAnsiTheme="minorHAnsi" w:cstheme="minorBidi"/>
              <w:noProof/>
              <w:sz w:val="22"/>
              <w:szCs w:val="22"/>
            </w:rPr>
          </w:pPr>
          <w:ins w:id="97"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"_Toc373086244"</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5.3.3.</w:t>
            </w:r>
            <w:r>
              <w:rPr>
                <w:rFonts w:asciiTheme="minorHAnsi" w:eastAsiaTheme="minorEastAsia" w:hAnsiTheme="minorHAnsi" w:cstheme="minorBidi"/>
                <w:noProof/>
                <w:sz w:val="22"/>
                <w:szCs w:val="22"/>
              </w:rPr>
              <w:tab/>
            </w:r>
            <w:r w:rsidRPr="008B41BF">
              <w:rPr>
                <w:rStyle w:val="Hyperlink"/>
                <w:noProof/>
              </w:rPr>
              <w:t>Software Setup</w:t>
            </w:r>
            <w:r>
              <w:rPr>
                <w:noProof/>
                <w:webHidden/>
              </w:rPr>
              <w:tab/>
            </w:r>
            <w:r>
              <w:rPr>
                <w:noProof/>
                <w:webHidden/>
              </w:rPr>
              <w:fldChar w:fldCharType="begin"/>
            </w:r>
            <w:r>
              <w:rPr>
                <w:noProof/>
                <w:webHidden/>
              </w:rPr>
              <w:instrText xml:space="preserve"> PAGEREF _Toc373086244 \h </w:instrText>
            </w:r>
            <w:r>
              <w:rPr>
                <w:noProof/>
                <w:webHidden/>
              </w:rPr>
            </w:r>
          </w:ins>
          <w:r>
            <w:rPr>
              <w:noProof/>
              <w:webHidden/>
            </w:rPr>
            <w:fldChar w:fldCharType="separate"/>
          </w:r>
          <w:ins w:id="98" w:author="kbatzer" w:date="2013-11-24T19:54:00Z">
            <w:r>
              <w:rPr>
                <w:noProof/>
                <w:webHidden/>
              </w:rPr>
              <w:t>66</w:t>
            </w:r>
            <w:r>
              <w:rPr>
                <w:noProof/>
                <w:webHidden/>
              </w:rPr>
              <w:fldChar w:fldCharType="end"/>
            </w:r>
            <w:r w:rsidRPr="008B41BF">
              <w:rPr>
                <w:rStyle w:val="Hyperlink"/>
                <w:noProof/>
              </w:rPr>
              <w:fldChar w:fldCharType="end"/>
            </w:r>
          </w:ins>
        </w:p>
        <w:p w:rsidR="00DC0366" w:rsidRDefault="00DC0366">
          <w:pPr>
            <w:pStyle w:val="TOC3"/>
            <w:tabs>
              <w:tab w:val="left" w:pos="1960"/>
              <w:tab w:val="right" w:leader="dot" w:pos="8630"/>
            </w:tabs>
            <w:rPr>
              <w:ins w:id="99" w:author="kbatzer" w:date="2013-11-24T19:54:00Z"/>
              <w:rFonts w:asciiTheme="minorHAnsi" w:eastAsiaTheme="minorEastAsia" w:hAnsiTheme="minorHAnsi" w:cstheme="minorBidi"/>
              <w:noProof/>
              <w:sz w:val="22"/>
              <w:szCs w:val="22"/>
            </w:rPr>
          </w:pPr>
          <w:ins w:id="100"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"_Toc373086245"</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snapToGrid w:val="0"/>
                <w:w w:val="0"/>
              </w:rPr>
              <w:t>5.3.4.</w:t>
            </w:r>
            <w:r>
              <w:rPr>
                <w:rFonts w:asciiTheme="minorHAnsi" w:eastAsiaTheme="minorEastAsia" w:hAnsiTheme="minorHAnsi" w:cstheme="minorBidi"/>
                <w:noProof/>
                <w:sz w:val="22"/>
                <w:szCs w:val="22"/>
              </w:rPr>
              <w:tab/>
            </w:r>
            <w:r w:rsidRPr="008B41BF">
              <w:rPr>
                <w:rStyle w:val="Hyperlink"/>
                <w:noProof/>
              </w:rPr>
              <w:t>Stimulation and Recording</w:t>
            </w:r>
            <w:r>
              <w:rPr>
                <w:noProof/>
                <w:webHidden/>
              </w:rPr>
              <w:tab/>
            </w:r>
            <w:r>
              <w:rPr>
                <w:noProof/>
                <w:webHidden/>
              </w:rPr>
              <w:fldChar w:fldCharType="begin"/>
            </w:r>
            <w:r>
              <w:rPr>
                <w:noProof/>
                <w:webHidden/>
              </w:rPr>
              <w:instrText xml:space="preserve"> PAGEREF _Toc373086245 \h </w:instrText>
            </w:r>
            <w:r>
              <w:rPr>
                <w:noProof/>
                <w:webHidden/>
              </w:rPr>
            </w:r>
          </w:ins>
          <w:r>
            <w:rPr>
              <w:noProof/>
              <w:webHidden/>
            </w:rPr>
            <w:fldChar w:fldCharType="separate"/>
          </w:r>
          <w:ins w:id="101" w:author="kbatzer" w:date="2013-11-24T19:54:00Z">
            <w:r>
              <w:rPr>
                <w:noProof/>
                <w:webHidden/>
              </w:rPr>
              <w:t>67</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102" w:author="kbatzer" w:date="2013-11-24T19:54:00Z"/>
              <w:rFonts w:asciiTheme="minorHAnsi" w:eastAsiaTheme="minorEastAsia" w:hAnsiTheme="minorHAnsi" w:cstheme="minorBidi"/>
              <w:noProof/>
              <w:sz w:val="22"/>
              <w:szCs w:val="22"/>
            </w:rPr>
          </w:pPr>
          <w:ins w:id="103"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"_Toc373086246"</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5.4.</w:t>
            </w:r>
            <w:r>
              <w:rPr>
                <w:rFonts w:asciiTheme="minorHAnsi" w:eastAsiaTheme="minorEastAsia" w:hAnsiTheme="minorHAnsi" w:cstheme="minorBidi"/>
                <w:noProof/>
                <w:sz w:val="22"/>
                <w:szCs w:val="22"/>
              </w:rPr>
              <w:tab/>
            </w:r>
            <w:r w:rsidRPr="008B41BF">
              <w:rPr>
                <w:rStyle w:val="Hyperlink"/>
                <w:noProof/>
              </w:rPr>
              <w:t>Results</w:t>
            </w:r>
            <w:r>
              <w:rPr>
                <w:noProof/>
                <w:webHidden/>
              </w:rPr>
              <w:tab/>
            </w:r>
            <w:r>
              <w:rPr>
                <w:noProof/>
                <w:webHidden/>
              </w:rPr>
              <w:fldChar w:fldCharType="begin"/>
            </w:r>
            <w:r>
              <w:rPr>
                <w:noProof/>
                <w:webHidden/>
              </w:rPr>
              <w:instrText xml:space="preserve"> PAGEREF _Toc373086246 \h </w:instrText>
            </w:r>
            <w:r>
              <w:rPr>
                <w:noProof/>
                <w:webHidden/>
              </w:rPr>
            </w:r>
          </w:ins>
          <w:r>
            <w:rPr>
              <w:noProof/>
              <w:webHidden/>
            </w:rPr>
            <w:fldChar w:fldCharType="separate"/>
          </w:r>
          <w:ins w:id="104" w:author="kbatzer" w:date="2013-11-24T19:54:00Z">
            <w:r>
              <w:rPr>
                <w:noProof/>
                <w:webHidden/>
              </w:rPr>
              <w:t>67</w:t>
            </w:r>
            <w:r>
              <w:rPr>
                <w:noProof/>
                <w:webHidden/>
              </w:rPr>
              <w:fldChar w:fldCharType="end"/>
            </w:r>
            <w:r w:rsidRPr="008B41BF">
              <w:rPr>
                <w:rStyle w:val="Hyperlink"/>
                <w:noProof/>
              </w:rPr>
              <w:fldChar w:fldCharType="end"/>
            </w:r>
          </w:ins>
        </w:p>
        <w:p w:rsidR="00DC0366" w:rsidRDefault="00DC0366">
          <w:pPr>
            <w:pStyle w:val="TOC1"/>
            <w:rPr>
              <w:ins w:id="105" w:author="kbatzer" w:date="2013-11-24T19:54:00Z"/>
              <w:rFonts w:asciiTheme="minorHAnsi" w:eastAsiaTheme="minorEastAsia" w:hAnsiTheme="minorHAnsi" w:cstheme="minorBidi"/>
              <w:noProof/>
              <w:sz w:val="22"/>
              <w:szCs w:val="22"/>
            </w:rPr>
          </w:pPr>
          <w:ins w:id="106"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"_Toc373086247"</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6.</w:t>
            </w:r>
            <w:r>
              <w:rPr>
                <w:rFonts w:asciiTheme="minorHAnsi" w:eastAsiaTheme="minorEastAsia" w:hAnsiTheme="minorHAnsi" w:cstheme="minorBidi"/>
                <w:noProof/>
                <w:sz w:val="22"/>
                <w:szCs w:val="22"/>
              </w:rPr>
              <w:tab/>
            </w:r>
            <w:r w:rsidRPr="008B41BF">
              <w:rPr>
                <w:rStyle w:val="Hyperlink"/>
                <w:noProof/>
              </w:rPr>
              <w:t>Specifications Review</w:t>
            </w:r>
            <w:r>
              <w:rPr>
                <w:noProof/>
                <w:webHidden/>
              </w:rPr>
              <w:tab/>
            </w:r>
            <w:r>
              <w:rPr>
                <w:noProof/>
                <w:webHidden/>
              </w:rPr>
              <w:fldChar w:fldCharType="begin"/>
            </w:r>
            <w:r>
              <w:rPr>
                <w:noProof/>
                <w:webHidden/>
              </w:rPr>
              <w:instrText xml:space="preserve"> PAGEREF _Toc373086247 \h </w:instrText>
            </w:r>
            <w:r>
              <w:rPr>
                <w:noProof/>
                <w:webHidden/>
              </w:rPr>
            </w:r>
          </w:ins>
          <w:r>
            <w:rPr>
              <w:noProof/>
              <w:webHidden/>
            </w:rPr>
            <w:fldChar w:fldCharType="separate"/>
          </w:r>
          <w:ins w:id="107" w:author="kbatzer" w:date="2013-11-24T19:54:00Z">
            <w:r>
              <w:rPr>
                <w:noProof/>
                <w:webHidden/>
              </w:rPr>
              <w:t>71</w:t>
            </w:r>
            <w:r>
              <w:rPr>
                <w:noProof/>
                <w:webHidden/>
              </w:rPr>
              <w:fldChar w:fldCharType="end"/>
            </w:r>
            <w:r w:rsidRPr="008B41BF">
              <w:rPr>
                <w:rStyle w:val="Hyperlink"/>
                <w:noProof/>
              </w:rPr>
              <w:fldChar w:fldCharType="end"/>
            </w:r>
          </w:ins>
        </w:p>
        <w:p w:rsidR="00DC0366" w:rsidRDefault="00DC0366">
          <w:pPr>
            <w:pStyle w:val="TOC1"/>
            <w:rPr>
              <w:ins w:id="108" w:author="kbatzer" w:date="2013-11-24T19:54:00Z"/>
              <w:rFonts w:asciiTheme="minorHAnsi" w:eastAsiaTheme="minorEastAsia" w:hAnsiTheme="minorHAnsi" w:cstheme="minorBidi"/>
              <w:noProof/>
              <w:sz w:val="22"/>
              <w:szCs w:val="22"/>
            </w:rPr>
          </w:pPr>
          <w:ins w:id="109"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"_Toc373086248"</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7.</w:t>
            </w:r>
            <w:r>
              <w:rPr>
                <w:rFonts w:asciiTheme="minorHAnsi" w:eastAsiaTheme="minorEastAsia" w:hAnsiTheme="minorHAnsi" w:cstheme="minorBidi"/>
                <w:noProof/>
                <w:sz w:val="22"/>
                <w:szCs w:val="22"/>
              </w:rPr>
              <w:tab/>
            </w:r>
            <w:r w:rsidRPr="008B41BF">
              <w:rPr>
                <w:rStyle w:val="Hyperlink"/>
                <w:noProof/>
              </w:rPr>
              <w:t>Conclusions</w:t>
            </w:r>
            <w:r>
              <w:rPr>
                <w:noProof/>
                <w:webHidden/>
              </w:rPr>
              <w:tab/>
            </w:r>
            <w:r>
              <w:rPr>
                <w:noProof/>
                <w:webHidden/>
              </w:rPr>
              <w:fldChar w:fldCharType="begin"/>
            </w:r>
            <w:r>
              <w:rPr>
                <w:noProof/>
                <w:webHidden/>
              </w:rPr>
              <w:instrText xml:space="preserve"> PAGEREF _Toc373086248 \h </w:instrText>
            </w:r>
            <w:r>
              <w:rPr>
                <w:noProof/>
                <w:webHidden/>
              </w:rPr>
            </w:r>
          </w:ins>
          <w:r>
            <w:rPr>
              <w:noProof/>
              <w:webHidden/>
            </w:rPr>
            <w:fldChar w:fldCharType="separate"/>
          </w:r>
          <w:ins w:id="110" w:author="kbatzer" w:date="2013-11-24T19:54:00Z">
            <w:r>
              <w:rPr>
                <w:noProof/>
                <w:webHidden/>
              </w:rPr>
              <w:t>74</w:t>
            </w:r>
            <w:r>
              <w:rPr>
                <w:noProof/>
                <w:webHidden/>
              </w:rPr>
              <w:fldChar w:fldCharType="end"/>
            </w:r>
            <w:r w:rsidRPr="008B41BF">
              <w:rPr>
                <w:rStyle w:val="Hyperlink"/>
                <w:noProof/>
              </w:rPr>
              <w:fldChar w:fldCharType="end"/>
            </w:r>
          </w:ins>
        </w:p>
        <w:p w:rsidR="00DC0366" w:rsidRDefault="00DC0366">
          <w:pPr>
            <w:pStyle w:val="TOC1"/>
            <w:rPr>
              <w:ins w:id="111" w:author="kbatzer" w:date="2013-11-24T19:54:00Z"/>
              <w:rFonts w:asciiTheme="minorHAnsi" w:eastAsiaTheme="minorEastAsia" w:hAnsiTheme="minorHAnsi" w:cstheme="minorBidi"/>
              <w:noProof/>
              <w:sz w:val="22"/>
              <w:szCs w:val="22"/>
            </w:rPr>
          </w:pPr>
          <w:ins w:id="112"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"_Toc373086249"</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8.</w:t>
            </w:r>
            <w:r>
              <w:rPr>
                <w:rFonts w:asciiTheme="minorHAnsi" w:eastAsiaTheme="minorEastAsia" w:hAnsiTheme="minorHAnsi" w:cstheme="minorBidi"/>
                <w:noProof/>
                <w:sz w:val="22"/>
                <w:szCs w:val="22"/>
              </w:rPr>
              <w:tab/>
            </w:r>
            <w:r w:rsidRPr="008B41BF">
              <w:rPr>
                <w:rStyle w:val="Hyperlink"/>
                <w:noProof/>
              </w:rPr>
              <w:t>References</w:t>
            </w:r>
            <w:r>
              <w:rPr>
                <w:noProof/>
                <w:webHidden/>
              </w:rPr>
              <w:tab/>
            </w:r>
            <w:r>
              <w:rPr>
                <w:noProof/>
                <w:webHidden/>
              </w:rPr>
              <w:fldChar w:fldCharType="begin"/>
            </w:r>
            <w:r>
              <w:rPr>
                <w:noProof/>
                <w:webHidden/>
              </w:rPr>
              <w:instrText xml:space="preserve"> PAGEREF _Toc373086249 \h </w:instrText>
            </w:r>
            <w:r>
              <w:rPr>
                <w:noProof/>
                <w:webHidden/>
              </w:rPr>
            </w:r>
          </w:ins>
          <w:r>
            <w:rPr>
              <w:noProof/>
              <w:webHidden/>
            </w:rPr>
            <w:fldChar w:fldCharType="separate"/>
          </w:r>
          <w:ins w:id="113" w:author="kbatzer" w:date="2013-11-24T19:54:00Z">
            <w:r>
              <w:rPr>
                <w:noProof/>
                <w:webHidden/>
              </w:rPr>
              <w:t>80</w:t>
            </w:r>
            <w:r>
              <w:rPr>
                <w:noProof/>
                <w:webHidden/>
              </w:rPr>
              <w:fldChar w:fldCharType="end"/>
            </w:r>
            <w:r w:rsidRPr="008B41BF">
              <w:rPr>
                <w:rStyle w:val="Hyperlink"/>
                <w:noProof/>
              </w:rPr>
              <w:fldChar w:fldCharType="end"/>
            </w:r>
          </w:ins>
        </w:p>
        <w:p w:rsidR="00DC0366" w:rsidRDefault="00DC0366">
          <w:pPr>
            <w:pStyle w:val="TOC1"/>
            <w:rPr>
              <w:ins w:id="114" w:author="kbatzer" w:date="2013-11-24T19:54:00Z"/>
              <w:rFonts w:asciiTheme="minorHAnsi" w:eastAsiaTheme="minorEastAsia" w:hAnsiTheme="minorHAnsi" w:cstheme="minorBidi"/>
              <w:noProof/>
              <w:sz w:val="22"/>
              <w:szCs w:val="22"/>
            </w:rPr>
          </w:pPr>
          <w:ins w:id="115"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"_Toc373086250"</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9.</w:t>
            </w:r>
            <w:r>
              <w:rPr>
                <w:rFonts w:asciiTheme="minorHAnsi" w:eastAsiaTheme="minorEastAsia" w:hAnsiTheme="minorHAnsi" w:cstheme="minorBidi"/>
                <w:noProof/>
                <w:sz w:val="22"/>
                <w:szCs w:val="22"/>
              </w:rPr>
              <w:tab/>
            </w:r>
            <w:r w:rsidRPr="008B41BF">
              <w:rPr>
                <w:rStyle w:val="Hyperlink"/>
                <w:noProof/>
              </w:rPr>
              <w:t>Appendices</w:t>
            </w:r>
            <w:r>
              <w:rPr>
                <w:noProof/>
                <w:webHidden/>
              </w:rPr>
              <w:tab/>
            </w:r>
            <w:r>
              <w:rPr>
                <w:noProof/>
                <w:webHidden/>
              </w:rPr>
              <w:fldChar w:fldCharType="begin"/>
            </w:r>
            <w:r>
              <w:rPr>
                <w:noProof/>
                <w:webHidden/>
              </w:rPr>
              <w:instrText xml:space="preserve"> PAGEREF _Toc373086250 \h </w:instrText>
            </w:r>
            <w:r>
              <w:rPr>
                <w:noProof/>
                <w:webHidden/>
              </w:rPr>
            </w:r>
          </w:ins>
          <w:r>
            <w:rPr>
              <w:noProof/>
              <w:webHidden/>
            </w:rPr>
            <w:fldChar w:fldCharType="separate"/>
          </w:r>
          <w:ins w:id="116" w:author="kbatzer" w:date="2013-11-24T19:54:00Z">
            <w:r>
              <w:rPr>
                <w:noProof/>
                <w:webHidden/>
              </w:rPr>
              <w:t>83</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117" w:author="kbatzer" w:date="2013-11-24T19:54:00Z"/>
              <w:rFonts w:asciiTheme="minorHAnsi" w:eastAsiaTheme="minorEastAsia" w:hAnsiTheme="minorHAnsi" w:cstheme="minorBidi"/>
              <w:noProof/>
              <w:sz w:val="22"/>
              <w:szCs w:val="22"/>
            </w:rPr>
          </w:pPr>
          <w:ins w:id="118"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"_Toc373086251"</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9.1.</w:t>
            </w:r>
            <w:r>
              <w:rPr>
                <w:rFonts w:asciiTheme="minorHAnsi" w:eastAsiaTheme="minorEastAsia" w:hAnsiTheme="minorHAnsi" w:cstheme="minorBidi"/>
                <w:noProof/>
                <w:sz w:val="22"/>
                <w:szCs w:val="22"/>
              </w:rPr>
              <w:tab/>
            </w:r>
            <w:r w:rsidRPr="008B41BF">
              <w:rPr>
                <w:rStyle w:val="Hyperlink"/>
                <w:noProof/>
              </w:rPr>
              <w:t>GitHub Repository</w:t>
            </w:r>
            <w:r>
              <w:rPr>
                <w:noProof/>
                <w:webHidden/>
              </w:rPr>
              <w:tab/>
            </w:r>
            <w:r>
              <w:rPr>
                <w:noProof/>
                <w:webHidden/>
              </w:rPr>
              <w:fldChar w:fldCharType="begin"/>
            </w:r>
            <w:r>
              <w:rPr>
                <w:noProof/>
                <w:webHidden/>
              </w:rPr>
              <w:instrText xml:space="preserve"> PAGEREF _Toc373086251 \h </w:instrText>
            </w:r>
            <w:r>
              <w:rPr>
                <w:noProof/>
                <w:webHidden/>
              </w:rPr>
            </w:r>
          </w:ins>
          <w:r>
            <w:rPr>
              <w:noProof/>
              <w:webHidden/>
            </w:rPr>
            <w:fldChar w:fldCharType="separate"/>
          </w:r>
          <w:ins w:id="119" w:author="kbatzer" w:date="2013-11-24T19:54:00Z">
            <w:r>
              <w:rPr>
                <w:noProof/>
                <w:webHidden/>
              </w:rPr>
              <w:t>83</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120" w:author="kbatzer" w:date="2013-11-24T19:54:00Z"/>
              <w:rFonts w:asciiTheme="minorHAnsi" w:eastAsiaTheme="minorEastAsia" w:hAnsiTheme="minorHAnsi" w:cstheme="minorBidi"/>
              <w:noProof/>
              <w:sz w:val="22"/>
              <w:szCs w:val="22"/>
            </w:rPr>
          </w:pPr>
          <w:ins w:id="121"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"_Toc373086252"</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9.2.</w:t>
            </w:r>
            <w:r>
              <w:rPr>
                <w:rFonts w:asciiTheme="minorHAnsi" w:eastAsiaTheme="minorEastAsia" w:hAnsiTheme="minorHAnsi" w:cstheme="minorBidi"/>
                <w:noProof/>
                <w:sz w:val="22"/>
                <w:szCs w:val="22"/>
              </w:rPr>
              <w:tab/>
            </w:r>
            <w:r w:rsidRPr="008B41BF">
              <w:rPr>
                <w:rStyle w:val="Hyperlink"/>
                <w:noProof/>
              </w:rPr>
              <w:t>Programming FPGA</w:t>
            </w:r>
            <w:r>
              <w:rPr>
                <w:noProof/>
                <w:webHidden/>
              </w:rPr>
              <w:tab/>
            </w:r>
            <w:r>
              <w:rPr>
                <w:noProof/>
                <w:webHidden/>
              </w:rPr>
              <w:fldChar w:fldCharType="begin"/>
            </w:r>
            <w:r>
              <w:rPr>
                <w:noProof/>
                <w:webHidden/>
              </w:rPr>
              <w:instrText xml:space="preserve"> PAGEREF _Toc373086252 \h </w:instrText>
            </w:r>
            <w:r>
              <w:rPr>
                <w:noProof/>
                <w:webHidden/>
              </w:rPr>
            </w:r>
          </w:ins>
          <w:r>
            <w:rPr>
              <w:noProof/>
              <w:webHidden/>
            </w:rPr>
            <w:fldChar w:fldCharType="separate"/>
          </w:r>
          <w:ins w:id="122" w:author="kbatzer" w:date="2013-11-24T19:54:00Z">
            <w:r>
              <w:rPr>
                <w:noProof/>
                <w:webHidden/>
              </w:rPr>
              <w:t>83</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123" w:author="kbatzer" w:date="2013-11-24T19:54:00Z"/>
              <w:rFonts w:asciiTheme="minorHAnsi" w:eastAsiaTheme="minorEastAsia" w:hAnsiTheme="minorHAnsi" w:cstheme="minorBidi"/>
              <w:noProof/>
              <w:sz w:val="22"/>
              <w:szCs w:val="22"/>
            </w:rPr>
          </w:pPr>
          <w:ins w:id="124"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"_Toc373086253"</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9.3.</w:t>
            </w:r>
            <w:r>
              <w:rPr>
                <w:rFonts w:asciiTheme="minorHAnsi" w:eastAsiaTheme="minorEastAsia" w:hAnsiTheme="minorHAnsi" w:cstheme="minorBidi"/>
                <w:noProof/>
                <w:sz w:val="22"/>
                <w:szCs w:val="22"/>
              </w:rPr>
              <w:tab/>
            </w:r>
            <w:r w:rsidRPr="008B41BF">
              <w:rPr>
                <w:rStyle w:val="Hyperlink"/>
                <w:noProof/>
              </w:rPr>
              <w:t>Programming Cypress EZ-USB (CY7C68013A)</w:t>
            </w:r>
            <w:r>
              <w:rPr>
                <w:noProof/>
                <w:webHidden/>
              </w:rPr>
              <w:tab/>
            </w:r>
            <w:r>
              <w:rPr>
                <w:noProof/>
                <w:webHidden/>
              </w:rPr>
              <w:fldChar w:fldCharType="begin"/>
            </w:r>
            <w:r>
              <w:rPr>
                <w:noProof/>
                <w:webHidden/>
              </w:rPr>
              <w:instrText xml:space="preserve"> PAGEREF _Toc373086253 \h </w:instrText>
            </w:r>
            <w:r>
              <w:rPr>
                <w:noProof/>
                <w:webHidden/>
              </w:rPr>
            </w:r>
          </w:ins>
          <w:r>
            <w:rPr>
              <w:noProof/>
              <w:webHidden/>
            </w:rPr>
            <w:fldChar w:fldCharType="separate"/>
          </w:r>
          <w:ins w:id="125" w:author="kbatzer" w:date="2013-11-24T19:54:00Z">
            <w:r>
              <w:rPr>
                <w:noProof/>
                <w:webHidden/>
              </w:rPr>
              <w:t>85</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126" w:author="kbatzer" w:date="2013-11-24T19:54:00Z"/>
              <w:rFonts w:asciiTheme="minorHAnsi" w:eastAsiaTheme="minorEastAsia" w:hAnsiTheme="minorHAnsi" w:cstheme="minorBidi"/>
              <w:noProof/>
              <w:sz w:val="22"/>
              <w:szCs w:val="22"/>
            </w:rPr>
          </w:pPr>
          <w:ins w:id="127"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"_Toc373086254"</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9.4.</w:t>
            </w:r>
            <w:r>
              <w:rPr>
                <w:rFonts w:asciiTheme="minorHAnsi" w:eastAsiaTheme="minorEastAsia" w:hAnsiTheme="minorHAnsi" w:cstheme="minorBidi"/>
                <w:noProof/>
                <w:sz w:val="22"/>
                <w:szCs w:val="22"/>
              </w:rPr>
              <w:tab/>
            </w:r>
            <w:r w:rsidRPr="008B41BF">
              <w:rPr>
                <w:rStyle w:val="Hyperlink"/>
                <w:noProof/>
              </w:rPr>
              <w:t>DASCC Scripting Amplitude</w:t>
            </w:r>
            <w:r>
              <w:rPr>
                <w:noProof/>
                <w:webHidden/>
              </w:rPr>
              <w:tab/>
            </w:r>
            <w:r>
              <w:rPr>
                <w:noProof/>
                <w:webHidden/>
              </w:rPr>
              <w:fldChar w:fldCharType="begin"/>
            </w:r>
            <w:r>
              <w:rPr>
                <w:noProof/>
                <w:webHidden/>
              </w:rPr>
              <w:instrText xml:space="preserve"> PAGEREF _Toc373086254 \h </w:instrText>
            </w:r>
            <w:r>
              <w:rPr>
                <w:noProof/>
                <w:webHidden/>
              </w:rPr>
            </w:r>
          </w:ins>
          <w:r>
            <w:rPr>
              <w:noProof/>
              <w:webHidden/>
            </w:rPr>
            <w:fldChar w:fldCharType="separate"/>
          </w:r>
          <w:ins w:id="128" w:author="kbatzer" w:date="2013-11-24T19:54:00Z">
            <w:r>
              <w:rPr>
                <w:noProof/>
                <w:webHidden/>
              </w:rPr>
              <w:t>87</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129" w:author="kbatzer" w:date="2013-11-24T19:54:00Z"/>
              <w:rFonts w:asciiTheme="minorHAnsi" w:eastAsiaTheme="minorEastAsia" w:hAnsiTheme="minorHAnsi" w:cstheme="minorBidi"/>
              <w:noProof/>
              <w:sz w:val="22"/>
              <w:szCs w:val="22"/>
            </w:rPr>
          </w:pPr>
          <w:ins w:id="130"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"_Toc373086255"</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9.5.</w:t>
            </w:r>
            <w:r>
              <w:rPr>
                <w:rFonts w:asciiTheme="minorHAnsi" w:eastAsiaTheme="minorEastAsia" w:hAnsiTheme="minorHAnsi" w:cstheme="minorBidi"/>
                <w:noProof/>
                <w:sz w:val="22"/>
                <w:szCs w:val="22"/>
              </w:rPr>
              <w:tab/>
            </w:r>
            <w:r w:rsidRPr="008B41BF">
              <w:rPr>
                <w:rStyle w:val="Hyperlink"/>
                <w:noProof/>
              </w:rPr>
              <w:t>Earthworm Script and Waveform</w:t>
            </w:r>
            <w:r>
              <w:rPr>
                <w:noProof/>
                <w:webHidden/>
              </w:rPr>
              <w:tab/>
            </w:r>
            <w:r>
              <w:rPr>
                <w:noProof/>
                <w:webHidden/>
              </w:rPr>
              <w:fldChar w:fldCharType="begin"/>
            </w:r>
            <w:r>
              <w:rPr>
                <w:noProof/>
                <w:webHidden/>
              </w:rPr>
              <w:instrText xml:space="preserve"> PAGEREF _Toc373086255 \h </w:instrText>
            </w:r>
            <w:r>
              <w:rPr>
                <w:noProof/>
                <w:webHidden/>
              </w:rPr>
            </w:r>
          </w:ins>
          <w:r>
            <w:rPr>
              <w:noProof/>
              <w:webHidden/>
            </w:rPr>
            <w:fldChar w:fldCharType="separate"/>
          </w:r>
          <w:ins w:id="131" w:author="kbatzer" w:date="2013-11-24T19:54:00Z">
            <w:r>
              <w:rPr>
                <w:noProof/>
                <w:webHidden/>
              </w:rPr>
              <w:t>88</w:t>
            </w:r>
            <w:r>
              <w:rPr>
                <w:noProof/>
                <w:webHidden/>
              </w:rPr>
              <w:fldChar w:fldCharType="end"/>
            </w:r>
            <w:r w:rsidRPr="008B41BF">
              <w:rPr>
                <w:rStyle w:val="Hyperlink"/>
                <w:noProof/>
              </w:rPr>
              <w:fldChar w:fldCharType="end"/>
            </w:r>
          </w:ins>
        </w:p>
        <w:p w:rsidR="00DC0366" w:rsidRDefault="00DC0366">
          <w:pPr>
            <w:pStyle w:val="TOC2"/>
            <w:tabs>
              <w:tab w:val="left" w:pos="1760"/>
              <w:tab w:val="right" w:leader="dot" w:pos="8630"/>
            </w:tabs>
            <w:rPr>
              <w:ins w:id="132" w:author="kbatzer" w:date="2013-11-24T19:54:00Z"/>
              <w:rFonts w:asciiTheme="minorHAnsi" w:eastAsiaTheme="minorEastAsia" w:hAnsiTheme="minorHAnsi" w:cstheme="minorBidi"/>
              <w:noProof/>
              <w:sz w:val="22"/>
              <w:szCs w:val="22"/>
            </w:rPr>
          </w:pPr>
          <w:ins w:id="133" w:author="kbatzer" w:date="2013-11-24T19:54:00Z">
            <w:r w:rsidRPr="008B41BF">
              <w:rPr>
                <w:rStyle w:val="Hyperlink"/>
                <w:noProof/>
              </w:rPr>
              <w:fldChar w:fldCharType="begin"/>
            </w:r>
            <w:r w:rsidRPr="008B41BF">
              <w:rPr>
                <w:rStyle w:val="Hyperlink"/>
                <w:noProof/>
              </w:rPr>
              <w:instrText xml:space="preserve"> </w:instrText>
            </w:r>
            <w:r>
              <w:rPr>
                <w:noProof/>
              </w:rPr>
              <w:instrText>HYPERLINK \l "_Toc373086256"</w:instrText>
            </w:r>
            <w:r w:rsidRPr="008B41BF">
              <w:rPr>
                <w:rStyle w:val="Hyperlink"/>
                <w:noProof/>
              </w:rPr>
              <w:instrText xml:space="preserve"> </w:instrText>
            </w:r>
            <w:r w:rsidRPr="008B41BF">
              <w:rPr>
                <w:rStyle w:val="Hyperlink"/>
                <w:noProof/>
              </w:rPr>
            </w:r>
            <w:r w:rsidRPr="008B41BF">
              <w:rPr>
                <w:rStyle w:val="Hyperlink"/>
                <w:noProof/>
              </w:rPr>
              <w:fldChar w:fldCharType="separate"/>
            </w:r>
            <w:r w:rsidRPr="008B41BF">
              <w:rPr>
                <w:rStyle w:val="Hyperlink"/>
                <w:noProof/>
              </w:rPr>
              <w:t>9.6.</w:t>
            </w:r>
            <w:r>
              <w:rPr>
                <w:rFonts w:asciiTheme="minorHAnsi" w:eastAsiaTheme="minorEastAsia" w:hAnsiTheme="minorHAnsi" w:cstheme="minorBidi"/>
                <w:noProof/>
                <w:sz w:val="22"/>
                <w:szCs w:val="22"/>
              </w:rPr>
              <w:tab/>
            </w:r>
            <w:r w:rsidRPr="008B41BF">
              <w:rPr>
                <w:rStyle w:val="Hyperlink"/>
                <w:noProof/>
              </w:rPr>
              <w:t>DASCC Scripting Commands</w:t>
            </w:r>
            <w:r>
              <w:rPr>
                <w:noProof/>
                <w:webHidden/>
              </w:rPr>
              <w:tab/>
            </w:r>
            <w:r>
              <w:rPr>
                <w:noProof/>
                <w:webHidden/>
              </w:rPr>
              <w:fldChar w:fldCharType="begin"/>
            </w:r>
            <w:r>
              <w:rPr>
                <w:noProof/>
                <w:webHidden/>
              </w:rPr>
              <w:instrText xml:space="preserve"> PAGEREF _Toc373086256 \h </w:instrText>
            </w:r>
            <w:r>
              <w:rPr>
                <w:noProof/>
                <w:webHidden/>
              </w:rPr>
            </w:r>
          </w:ins>
          <w:r>
            <w:rPr>
              <w:noProof/>
              <w:webHidden/>
            </w:rPr>
            <w:fldChar w:fldCharType="separate"/>
          </w:r>
          <w:ins w:id="134" w:author="kbatzer" w:date="2013-11-24T19:54:00Z">
            <w:r>
              <w:rPr>
                <w:noProof/>
                <w:webHidden/>
              </w:rPr>
              <w:t>89</w:t>
            </w:r>
            <w:r>
              <w:rPr>
                <w:noProof/>
                <w:webHidden/>
              </w:rPr>
              <w:fldChar w:fldCharType="end"/>
            </w:r>
            <w:r w:rsidRPr="008B41BF">
              <w:rPr>
                <w:rStyle w:val="Hyperlink"/>
                <w:noProof/>
              </w:rPr>
              <w:fldChar w:fldCharType="end"/>
            </w:r>
          </w:ins>
        </w:p>
        <w:p w:rsidR="00722F7E" w:rsidDel="00DC0366" w:rsidRDefault="00722F7E">
          <w:pPr>
            <w:pStyle w:val="TOC1"/>
            <w:rPr>
              <w:del w:id="135" w:author="kbatzer" w:date="2013-11-24T19:54:00Z"/>
              <w:rFonts w:asciiTheme="minorHAnsi" w:eastAsiaTheme="minorEastAsia" w:hAnsiTheme="minorHAnsi" w:cstheme="minorBidi"/>
              <w:noProof/>
              <w:sz w:val="22"/>
              <w:szCs w:val="22"/>
            </w:rPr>
          </w:pPr>
          <w:del w:id="136" w:author="kbatzer" w:date="2013-11-24T19:54:00Z">
            <w:r w:rsidRPr="00DC0366" w:rsidDel="00DC0366">
              <w:rPr>
                <w:noProof/>
                <w:rPrChange w:id="137" w:author="kbatzer" w:date="2013-11-24T19:54:00Z">
                  <w:rPr>
                    <w:rStyle w:val="Hyperlink"/>
                    <w:noProof/>
                  </w:rPr>
                </w:rPrChange>
              </w:rPr>
              <w:delText>1.</w:delText>
            </w:r>
            <w:r w:rsidDel="00DC0366">
              <w:rPr>
                <w:rFonts w:asciiTheme="minorHAnsi" w:eastAsiaTheme="minorEastAsia" w:hAnsiTheme="minorHAnsi" w:cstheme="minorBidi"/>
                <w:noProof/>
                <w:sz w:val="22"/>
                <w:szCs w:val="22"/>
              </w:rPr>
              <w:tab/>
            </w:r>
            <w:r w:rsidRPr="00DC0366" w:rsidDel="00DC0366">
              <w:rPr>
                <w:noProof/>
                <w:rPrChange w:id="138" w:author="kbatzer" w:date="2013-11-24T19:54:00Z">
                  <w:rPr>
                    <w:rStyle w:val="Hyperlink"/>
                    <w:noProof/>
                  </w:rPr>
                </w:rPrChange>
              </w:rPr>
              <w:delText>Introduction</w:delText>
            </w:r>
            <w:r w:rsidDel="00DC0366">
              <w:rPr>
                <w:noProof/>
                <w:webHidden/>
              </w:rPr>
              <w:tab/>
            </w:r>
            <w:r w:rsidR="00DC0366" w:rsidDel="00DC0366">
              <w:rPr>
                <w:noProof/>
                <w:webHidden/>
              </w:rPr>
              <w:delText>1</w:delText>
            </w:r>
          </w:del>
        </w:p>
        <w:p w:rsidR="00722F7E" w:rsidDel="00DC0366" w:rsidRDefault="00722F7E">
          <w:pPr>
            <w:pStyle w:val="TOC1"/>
            <w:rPr>
              <w:del w:id="139" w:author="kbatzer" w:date="2013-11-24T19:54:00Z"/>
              <w:rFonts w:asciiTheme="minorHAnsi" w:eastAsiaTheme="minorEastAsia" w:hAnsiTheme="minorHAnsi" w:cstheme="minorBidi"/>
              <w:noProof/>
              <w:sz w:val="22"/>
              <w:szCs w:val="22"/>
            </w:rPr>
          </w:pPr>
          <w:del w:id="140" w:author="kbatzer" w:date="2013-11-24T19:54:00Z">
            <w:r w:rsidRPr="00DC0366" w:rsidDel="00DC0366">
              <w:rPr>
                <w:noProof/>
                <w:rPrChange w:id="141" w:author="kbatzer" w:date="2013-11-24T19:54:00Z">
                  <w:rPr>
                    <w:rStyle w:val="Hyperlink"/>
                    <w:noProof/>
                  </w:rPr>
                </w:rPrChange>
              </w:rPr>
              <w:delText>2.</w:delText>
            </w:r>
            <w:r w:rsidDel="00DC0366">
              <w:rPr>
                <w:rFonts w:asciiTheme="minorHAnsi" w:eastAsiaTheme="minorEastAsia" w:hAnsiTheme="minorHAnsi" w:cstheme="minorBidi"/>
                <w:noProof/>
                <w:sz w:val="22"/>
                <w:szCs w:val="22"/>
              </w:rPr>
              <w:tab/>
            </w:r>
            <w:r w:rsidRPr="00DC0366" w:rsidDel="00DC0366">
              <w:rPr>
                <w:noProof/>
                <w:rPrChange w:id="142" w:author="kbatzer" w:date="2013-11-24T19:54:00Z">
                  <w:rPr>
                    <w:rStyle w:val="Hyperlink"/>
                    <w:noProof/>
                  </w:rPr>
                </w:rPrChange>
              </w:rPr>
              <w:delText>Specifications</w:delText>
            </w:r>
            <w:r w:rsidDel="00DC0366">
              <w:rPr>
                <w:noProof/>
                <w:webHidden/>
              </w:rPr>
              <w:tab/>
            </w:r>
            <w:r w:rsidR="00DC0366" w:rsidDel="00DC0366">
              <w:rPr>
                <w:noProof/>
                <w:webHidden/>
              </w:rPr>
              <w:delText>2</w:delText>
            </w:r>
          </w:del>
        </w:p>
        <w:p w:rsidR="00722F7E" w:rsidDel="00DC0366" w:rsidRDefault="00722F7E">
          <w:pPr>
            <w:pStyle w:val="TOC1"/>
            <w:rPr>
              <w:del w:id="143" w:author="kbatzer" w:date="2013-11-24T19:54:00Z"/>
              <w:rFonts w:asciiTheme="minorHAnsi" w:eastAsiaTheme="minorEastAsia" w:hAnsiTheme="minorHAnsi" w:cstheme="minorBidi"/>
              <w:noProof/>
              <w:sz w:val="22"/>
              <w:szCs w:val="22"/>
            </w:rPr>
          </w:pPr>
          <w:del w:id="144" w:author="kbatzer" w:date="2013-11-24T19:54:00Z">
            <w:r w:rsidRPr="00DC0366" w:rsidDel="00DC0366">
              <w:rPr>
                <w:noProof/>
                <w:rPrChange w:id="145" w:author="kbatzer" w:date="2013-11-24T19:54:00Z">
                  <w:rPr>
                    <w:rStyle w:val="Hyperlink"/>
                    <w:noProof/>
                  </w:rPr>
                </w:rPrChange>
              </w:rPr>
              <w:delText>3.</w:delText>
            </w:r>
            <w:r w:rsidDel="00DC0366">
              <w:rPr>
                <w:rFonts w:asciiTheme="minorHAnsi" w:eastAsiaTheme="minorEastAsia" w:hAnsiTheme="minorHAnsi" w:cstheme="minorBidi"/>
                <w:noProof/>
                <w:sz w:val="22"/>
                <w:szCs w:val="22"/>
              </w:rPr>
              <w:tab/>
            </w:r>
            <w:r w:rsidRPr="00DC0366" w:rsidDel="00DC0366">
              <w:rPr>
                <w:noProof/>
                <w:rPrChange w:id="146" w:author="kbatzer" w:date="2013-11-24T19:54:00Z">
                  <w:rPr>
                    <w:rStyle w:val="Hyperlink"/>
                    <w:noProof/>
                  </w:rPr>
                </w:rPrChange>
              </w:rPr>
              <w:delText>Terminology</w:delText>
            </w:r>
            <w:r w:rsidDel="00DC0366">
              <w:rPr>
                <w:noProof/>
                <w:webHidden/>
              </w:rPr>
              <w:tab/>
            </w:r>
            <w:r w:rsidR="00DC0366" w:rsidDel="00DC0366">
              <w:rPr>
                <w:noProof/>
                <w:webHidden/>
              </w:rPr>
              <w:delText>4</w:delText>
            </w:r>
          </w:del>
        </w:p>
        <w:p w:rsidR="00722F7E" w:rsidDel="00DC0366" w:rsidRDefault="00722F7E">
          <w:pPr>
            <w:pStyle w:val="TOC1"/>
            <w:rPr>
              <w:del w:id="147" w:author="kbatzer" w:date="2013-11-24T19:54:00Z"/>
              <w:rFonts w:asciiTheme="minorHAnsi" w:eastAsiaTheme="minorEastAsia" w:hAnsiTheme="minorHAnsi" w:cstheme="minorBidi"/>
              <w:noProof/>
              <w:sz w:val="22"/>
              <w:szCs w:val="22"/>
            </w:rPr>
          </w:pPr>
          <w:del w:id="148" w:author="kbatzer" w:date="2013-11-24T19:54:00Z">
            <w:r w:rsidRPr="00DC0366" w:rsidDel="00DC0366">
              <w:rPr>
                <w:noProof/>
                <w:rPrChange w:id="149" w:author="kbatzer" w:date="2013-11-24T19:54:00Z">
                  <w:rPr>
                    <w:rStyle w:val="Hyperlink"/>
                    <w:noProof/>
                  </w:rPr>
                </w:rPrChange>
              </w:rPr>
              <w:delText>4.</w:delText>
            </w:r>
            <w:r w:rsidDel="00DC0366">
              <w:rPr>
                <w:rFonts w:asciiTheme="minorHAnsi" w:eastAsiaTheme="minorEastAsia" w:hAnsiTheme="minorHAnsi" w:cstheme="minorBidi"/>
                <w:noProof/>
                <w:sz w:val="22"/>
                <w:szCs w:val="22"/>
              </w:rPr>
              <w:tab/>
            </w:r>
            <w:r w:rsidRPr="00DC0366" w:rsidDel="00DC0366">
              <w:rPr>
                <w:noProof/>
                <w:rPrChange w:id="150" w:author="kbatzer" w:date="2013-11-24T19:54:00Z">
                  <w:rPr>
                    <w:rStyle w:val="Hyperlink"/>
                    <w:noProof/>
                  </w:rPr>
                </w:rPrChange>
              </w:rPr>
              <w:delText>System Desig</w:delText>
            </w:r>
            <w:r w:rsidRPr="00DC0366" w:rsidDel="00DC0366">
              <w:rPr>
                <w:noProof/>
                <w:rPrChange w:id="151" w:author="kbatzer" w:date="2013-11-24T19:54:00Z">
                  <w:rPr>
                    <w:rStyle w:val="Hyperlink"/>
                    <w:noProof/>
                  </w:rPr>
                </w:rPrChange>
              </w:rPr>
              <w:delText>n</w:delText>
            </w:r>
            <w:r w:rsidRPr="00DC0366" w:rsidDel="00DC0366">
              <w:rPr>
                <w:noProof/>
                <w:rPrChange w:id="152" w:author="kbatzer" w:date="2013-11-24T19:54:00Z">
                  <w:rPr>
                    <w:rStyle w:val="Hyperlink"/>
                    <w:noProof/>
                  </w:rPr>
                </w:rPrChange>
              </w:rPr>
              <w:delText>: Software and Firmware</w:delText>
            </w:r>
            <w:r w:rsidDel="00DC0366">
              <w:rPr>
                <w:noProof/>
                <w:webHidden/>
              </w:rPr>
              <w:tab/>
            </w:r>
            <w:r w:rsidR="00DC0366" w:rsidDel="00DC0366">
              <w:rPr>
                <w:noProof/>
                <w:webHidden/>
              </w:rPr>
              <w:delText>5</w:delText>
            </w:r>
          </w:del>
        </w:p>
        <w:p w:rsidR="00722F7E" w:rsidDel="00DC0366" w:rsidRDefault="00722F7E">
          <w:pPr>
            <w:pStyle w:val="TOC2"/>
            <w:tabs>
              <w:tab w:val="left" w:pos="1760"/>
              <w:tab w:val="right" w:leader="dot" w:pos="8630"/>
            </w:tabs>
            <w:rPr>
              <w:del w:id="153" w:author="kbatzer" w:date="2013-11-24T19:54:00Z"/>
              <w:rFonts w:asciiTheme="minorHAnsi" w:eastAsiaTheme="minorEastAsia" w:hAnsiTheme="minorHAnsi" w:cstheme="minorBidi"/>
              <w:noProof/>
              <w:sz w:val="22"/>
              <w:szCs w:val="22"/>
            </w:rPr>
          </w:pPr>
          <w:del w:id="154" w:author="kbatzer" w:date="2013-11-24T19:54:00Z">
            <w:r w:rsidRPr="00DC0366" w:rsidDel="00DC0366">
              <w:rPr>
                <w:noProof/>
                <w:rPrChange w:id="155" w:author="kbatzer" w:date="2013-11-24T19:54:00Z">
                  <w:rPr>
                    <w:rStyle w:val="Hyperlink"/>
                    <w:noProof/>
                  </w:rPr>
                </w:rPrChange>
              </w:rPr>
              <w:delText>4.1.</w:delText>
            </w:r>
            <w:r w:rsidDel="00DC0366">
              <w:rPr>
                <w:rFonts w:asciiTheme="minorHAnsi" w:eastAsiaTheme="minorEastAsia" w:hAnsiTheme="minorHAnsi" w:cstheme="minorBidi"/>
                <w:noProof/>
                <w:sz w:val="22"/>
                <w:szCs w:val="22"/>
              </w:rPr>
              <w:tab/>
            </w:r>
            <w:r w:rsidRPr="00DC0366" w:rsidDel="00DC0366">
              <w:rPr>
                <w:noProof/>
                <w:rPrChange w:id="156" w:author="kbatzer" w:date="2013-11-24T19:54:00Z">
                  <w:rPr>
                    <w:rStyle w:val="Hyperlink"/>
                    <w:noProof/>
                  </w:rPr>
                </w:rPrChange>
              </w:rPr>
              <w:delText>RTSC FPGA Configuration</w:delText>
            </w:r>
            <w:r w:rsidDel="00DC0366">
              <w:rPr>
                <w:noProof/>
                <w:webHidden/>
              </w:rPr>
              <w:tab/>
            </w:r>
          </w:del>
          <w:del w:id="157" w:author="kbatzer" w:date="2013-11-24T19:40:00Z">
            <w:r w:rsidR="00A455A1" w:rsidDel="00361446">
              <w:rPr>
                <w:noProof/>
                <w:webHidden/>
              </w:rPr>
              <w:delText>9</w:delText>
            </w:r>
          </w:del>
        </w:p>
        <w:p w:rsidR="00722F7E" w:rsidDel="00DC0366" w:rsidRDefault="00722F7E">
          <w:pPr>
            <w:pStyle w:val="TOC3"/>
            <w:tabs>
              <w:tab w:val="left" w:pos="1960"/>
              <w:tab w:val="right" w:leader="dot" w:pos="8630"/>
            </w:tabs>
            <w:rPr>
              <w:del w:id="158" w:author="kbatzer" w:date="2013-11-24T19:54:00Z"/>
              <w:rFonts w:asciiTheme="minorHAnsi" w:eastAsiaTheme="minorEastAsia" w:hAnsiTheme="minorHAnsi" w:cstheme="minorBidi"/>
              <w:noProof/>
              <w:sz w:val="22"/>
              <w:szCs w:val="22"/>
            </w:rPr>
          </w:pPr>
          <w:del w:id="159" w:author="kbatzer" w:date="2013-11-24T19:54:00Z">
            <w:r w:rsidRPr="00DC0366" w:rsidDel="00DC0366">
              <w:rPr>
                <w:noProof/>
                <w:snapToGrid w:val="0"/>
                <w:w w:val="0"/>
                <w:rPrChange w:id="160" w:author="kbatzer" w:date="2013-11-24T19:54:00Z">
                  <w:rPr>
                    <w:rStyle w:val="Hyperlink"/>
                    <w:noProof/>
                    <w:snapToGrid w:val="0"/>
                    <w:w w:val="0"/>
                  </w:rPr>
                </w:rPrChange>
              </w:rPr>
              <w:delText>4.1.1.</w:delText>
            </w:r>
            <w:r w:rsidDel="00DC0366">
              <w:rPr>
                <w:rFonts w:asciiTheme="minorHAnsi" w:eastAsiaTheme="minorEastAsia" w:hAnsiTheme="minorHAnsi" w:cstheme="minorBidi"/>
                <w:noProof/>
                <w:sz w:val="22"/>
                <w:szCs w:val="22"/>
              </w:rPr>
              <w:tab/>
            </w:r>
            <w:r w:rsidRPr="00DC0366" w:rsidDel="00DC0366">
              <w:rPr>
                <w:noProof/>
                <w:rPrChange w:id="161" w:author="kbatzer" w:date="2013-11-24T19:54:00Z">
                  <w:rPr>
                    <w:rStyle w:val="Hyperlink"/>
                    <w:noProof/>
                  </w:rPr>
                </w:rPrChange>
              </w:rPr>
              <w:delText>Control Registers</w:delText>
            </w:r>
            <w:r w:rsidDel="00DC0366">
              <w:rPr>
                <w:noProof/>
                <w:webHidden/>
              </w:rPr>
              <w:tab/>
            </w:r>
          </w:del>
          <w:del w:id="162" w:author="kbatzer" w:date="2013-11-24T19:40:00Z">
            <w:r w:rsidR="00A455A1" w:rsidDel="00361446">
              <w:rPr>
                <w:noProof/>
                <w:webHidden/>
              </w:rPr>
              <w:delText>9</w:delText>
            </w:r>
          </w:del>
        </w:p>
        <w:p w:rsidR="00722F7E" w:rsidDel="00DC0366" w:rsidRDefault="00722F7E">
          <w:pPr>
            <w:pStyle w:val="TOC3"/>
            <w:tabs>
              <w:tab w:val="left" w:pos="1960"/>
              <w:tab w:val="right" w:leader="dot" w:pos="8630"/>
            </w:tabs>
            <w:rPr>
              <w:del w:id="163" w:author="kbatzer" w:date="2013-11-24T19:54:00Z"/>
              <w:rFonts w:asciiTheme="minorHAnsi" w:eastAsiaTheme="minorEastAsia" w:hAnsiTheme="minorHAnsi" w:cstheme="minorBidi"/>
              <w:noProof/>
              <w:sz w:val="22"/>
              <w:szCs w:val="22"/>
            </w:rPr>
          </w:pPr>
          <w:del w:id="164" w:author="kbatzer" w:date="2013-11-24T19:54:00Z">
            <w:r w:rsidRPr="00DC0366" w:rsidDel="00DC0366">
              <w:rPr>
                <w:noProof/>
                <w:snapToGrid w:val="0"/>
                <w:w w:val="0"/>
                <w:rPrChange w:id="165" w:author="kbatzer" w:date="2013-11-24T19:54:00Z">
                  <w:rPr>
                    <w:rStyle w:val="Hyperlink"/>
                    <w:noProof/>
                    <w:snapToGrid w:val="0"/>
                    <w:w w:val="0"/>
                  </w:rPr>
                </w:rPrChange>
              </w:rPr>
              <w:delText>4.1.2.</w:delText>
            </w:r>
            <w:r w:rsidDel="00DC0366">
              <w:rPr>
                <w:rFonts w:asciiTheme="minorHAnsi" w:eastAsiaTheme="minorEastAsia" w:hAnsiTheme="minorHAnsi" w:cstheme="minorBidi"/>
                <w:noProof/>
                <w:sz w:val="22"/>
                <w:szCs w:val="22"/>
              </w:rPr>
              <w:tab/>
            </w:r>
            <w:r w:rsidRPr="00DC0366" w:rsidDel="00DC0366">
              <w:rPr>
                <w:noProof/>
                <w:rPrChange w:id="166" w:author="kbatzer" w:date="2013-11-24T19:54:00Z">
                  <w:rPr>
                    <w:rStyle w:val="Hyperlink"/>
                    <w:noProof/>
                  </w:rPr>
                </w:rPrChange>
              </w:rPr>
              <w:delText>Analog-to-Digital Converter Module</w:delText>
            </w:r>
            <w:r w:rsidDel="00DC0366">
              <w:rPr>
                <w:noProof/>
                <w:webHidden/>
              </w:rPr>
              <w:tab/>
            </w:r>
          </w:del>
          <w:del w:id="167" w:author="kbatzer" w:date="2013-11-24T19:40:00Z">
            <w:r w:rsidR="00A455A1" w:rsidDel="00361446">
              <w:rPr>
                <w:noProof/>
                <w:webHidden/>
              </w:rPr>
              <w:delText>11</w:delText>
            </w:r>
          </w:del>
        </w:p>
        <w:p w:rsidR="00722F7E" w:rsidDel="00DC0366" w:rsidRDefault="00722F7E">
          <w:pPr>
            <w:pStyle w:val="TOC3"/>
            <w:tabs>
              <w:tab w:val="left" w:pos="1960"/>
              <w:tab w:val="right" w:leader="dot" w:pos="8630"/>
            </w:tabs>
            <w:rPr>
              <w:del w:id="168" w:author="kbatzer" w:date="2013-11-24T19:54:00Z"/>
              <w:rFonts w:asciiTheme="minorHAnsi" w:eastAsiaTheme="minorEastAsia" w:hAnsiTheme="minorHAnsi" w:cstheme="minorBidi"/>
              <w:noProof/>
              <w:sz w:val="22"/>
              <w:szCs w:val="22"/>
            </w:rPr>
          </w:pPr>
          <w:del w:id="169" w:author="kbatzer" w:date="2013-11-24T19:54:00Z">
            <w:r w:rsidRPr="00DC0366" w:rsidDel="00DC0366">
              <w:rPr>
                <w:noProof/>
                <w:snapToGrid w:val="0"/>
                <w:w w:val="0"/>
                <w:rPrChange w:id="170" w:author="kbatzer" w:date="2013-11-24T19:54:00Z">
                  <w:rPr>
                    <w:rStyle w:val="Hyperlink"/>
                    <w:noProof/>
                    <w:snapToGrid w:val="0"/>
                    <w:w w:val="0"/>
                  </w:rPr>
                </w:rPrChange>
              </w:rPr>
              <w:delText>4.1.3.</w:delText>
            </w:r>
            <w:r w:rsidDel="00DC0366">
              <w:rPr>
                <w:rFonts w:asciiTheme="minorHAnsi" w:eastAsiaTheme="minorEastAsia" w:hAnsiTheme="minorHAnsi" w:cstheme="minorBidi"/>
                <w:noProof/>
                <w:sz w:val="22"/>
                <w:szCs w:val="22"/>
              </w:rPr>
              <w:tab/>
            </w:r>
            <w:r w:rsidRPr="00DC0366" w:rsidDel="00DC0366">
              <w:rPr>
                <w:noProof/>
                <w:rPrChange w:id="171" w:author="kbatzer" w:date="2013-11-24T19:54:00Z">
                  <w:rPr>
                    <w:rStyle w:val="Hyperlink"/>
                    <w:noProof/>
                  </w:rPr>
                </w:rPrChange>
              </w:rPr>
              <w:delText>Digital-to-Analog Converter Module</w:delText>
            </w:r>
            <w:r w:rsidDel="00DC0366">
              <w:rPr>
                <w:noProof/>
                <w:webHidden/>
              </w:rPr>
              <w:tab/>
            </w:r>
          </w:del>
          <w:del w:id="172" w:author="kbatzer" w:date="2013-11-24T19:40:00Z">
            <w:r w:rsidR="00A455A1" w:rsidDel="00361446">
              <w:rPr>
                <w:noProof/>
                <w:webHidden/>
              </w:rPr>
              <w:delText>17</w:delText>
            </w:r>
          </w:del>
        </w:p>
        <w:p w:rsidR="00722F7E" w:rsidDel="00DC0366" w:rsidRDefault="00722F7E">
          <w:pPr>
            <w:pStyle w:val="TOC3"/>
            <w:tabs>
              <w:tab w:val="left" w:pos="1960"/>
              <w:tab w:val="right" w:leader="dot" w:pos="8630"/>
            </w:tabs>
            <w:rPr>
              <w:del w:id="173" w:author="kbatzer" w:date="2013-11-24T19:54:00Z"/>
              <w:rFonts w:asciiTheme="minorHAnsi" w:eastAsiaTheme="minorEastAsia" w:hAnsiTheme="minorHAnsi" w:cstheme="minorBidi"/>
              <w:noProof/>
              <w:sz w:val="22"/>
              <w:szCs w:val="22"/>
            </w:rPr>
          </w:pPr>
          <w:del w:id="174" w:author="kbatzer" w:date="2013-11-24T19:54:00Z">
            <w:r w:rsidRPr="00DC0366" w:rsidDel="00DC0366">
              <w:rPr>
                <w:noProof/>
                <w:snapToGrid w:val="0"/>
                <w:w w:val="0"/>
                <w:rPrChange w:id="175" w:author="kbatzer" w:date="2013-11-24T19:54:00Z">
                  <w:rPr>
                    <w:rStyle w:val="Hyperlink"/>
                    <w:noProof/>
                    <w:snapToGrid w:val="0"/>
                    <w:w w:val="0"/>
                  </w:rPr>
                </w:rPrChange>
              </w:rPr>
              <w:delText>4.1.4.</w:delText>
            </w:r>
            <w:r w:rsidDel="00DC0366">
              <w:rPr>
                <w:rFonts w:asciiTheme="minorHAnsi" w:eastAsiaTheme="minorEastAsia" w:hAnsiTheme="minorHAnsi" w:cstheme="minorBidi"/>
                <w:noProof/>
                <w:sz w:val="22"/>
                <w:szCs w:val="22"/>
              </w:rPr>
              <w:tab/>
            </w:r>
            <w:r w:rsidRPr="00DC0366" w:rsidDel="00DC0366">
              <w:rPr>
                <w:noProof/>
                <w:rPrChange w:id="176" w:author="kbatzer" w:date="2013-11-24T19:54:00Z">
                  <w:rPr>
                    <w:rStyle w:val="Hyperlink"/>
                    <w:noProof/>
                  </w:rPr>
                </w:rPrChange>
              </w:rPr>
              <w:delText>RS232 Module</w:delText>
            </w:r>
            <w:r w:rsidDel="00DC0366">
              <w:rPr>
                <w:noProof/>
                <w:webHidden/>
              </w:rPr>
              <w:tab/>
            </w:r>
          </w:del>
          <w:del w:id="177" w:author="kbatzer" w:date="2013-11-24T19:40:00Z">
            <w:r w:rsidR="00A455A1" w:rsidDel="00361446">
              <w:rPr>
                <w:noProof/>
                <w:webHidden/>
              </w:rPr>
              <w:delText>25</w:delText>
            </w:r>
          </w:del>
        </w:p>
        <w:p w:rsidR="00722F7E" w:rsidDel="00DC0366" w:rsidRDefault="00722F7E">
          <w:pPr>
            <w:pStyle w:val="TOC3"/>
            <w:tabs>
              <w:tab w:val="left" w:pos="1960"/>
              <w:tab w:val="right" w:leader="dot" w:pos="8630"/>
            </w:tabs>
            <w:rPr>
              <w:del w:id="178" w:author="kbatzer" w:date="2013-11-24T19:54:00Z"/>
              <w:rFonts w:asciiTheme="minorHAnsi" w:eastAsiaTheme="minorEastAsia" w:hAnsiTheme="minorHAnsi" w:cstheme="minorBidi"/>
              <w:noProof/>
              <w:sz w:val="22"/>
              <w:szCs w:val="22"/>
            </w:rPr>
          </w:pPr>
          <w:del w:id="179" w:author="kbatzer" w:date="2013-11-24T19:54:00Z">
            <w:r w:rsidRPr="00DC0366" w:rsidDel="00DC0366">
              <w:rPr>
                <w:noProof/>
                <w:snapToGrid w:val="0"/>
                <w:w w:val="0"/>
                <w:rPrChange w:id="180" w:author="kbatzer" w:date="2013-11-24T19:54:00Z">
                  <w:rPr>
                    <w:rStyle w:val="Hyperlink"/>
                    <w:noProof/>
                    <w:snapToGrid w:val="0"/>
                    <w:w w:val="0"/>
                  </w:rPr>
                </w:rPrChange>
              </w:rPr>
              <w:delText>4.1.5.</w:delText>
            </w:r>
            <w:r w:rsidDel="00DC0366">
              <w:rPr>
                <w:rFonts w:asciiTheme="minorHAnsi" w:eastAsiaTheme="minorEastAsia" w:hAnsiTheme="minorHAnsi" w:cstheme="minorBidi"/>
                <w:noProof/>
                <w:sz w:val="22"/>
                <w:szCs w:val="22"/>
              </w:rPr>
              <w:tab/>
            </w:r>
            <w:r w:rsidRPr="00DC0366" w:rsidDel="00DC0366">
              <w:rPr>
                <w:noProof/>
                <w:rPrChange w:id="181" w:author="kbatzer" w:date="2013-11-24T19:54:00Z">
                  <w:rPr>
                    <w:rStyle w:val="Hyperlink"/>
                    <w:noProof/>
                  </w:rPr>
                </w:rPrChange>
              </w:rPr>
              <w:delText>RAM Module</w:delText>
            </w:r>
            <w:r w:rsidDel="00DC0366">
              <w:rPr>
                <w:noProof/>
                <w:webHidden/>
              </w:rPr>
              <w:tab/>
            </w:r>
          </w:del>
          <w:del w:id="182" w:author="kbatzer" w:date="2013-11-24T19:40:00Z">
            <w:r w:rsidR="00A455A1" w:rsidDel="00361446">
              <w:rPr>
                <w:noProof/>
                <w:webHidden/>
              </w:rPr>
              <w:delText>30</w:delText>
            </w:r>
          </w:del>
        </w:p>
        <w:p w:rsidR="00722F7E" w:rsidDel="00DC0366" w:rsidRDefault="00722F7E">
          <w:pPr>
            <w:pStyle w:val="TOC3"/>
            <w:tabs>
              <w:tab w:val="left" w:pos="1960"/>
              <w:tab w:val="right" w:leader="dot" w:pos="8630"/>
            </w:tabs>
            <w:rPr>
              <w:del w:id="183" w:author="kbatzer" w:date="2013-11-24T19:54:00Z"/>
              <w:rFonts w:asciiTheme="minorHAnsi" w:eastAsiaTheme="minorEastAsia" w:hAnsiTheme="minorHAnsi" w:cstheme="minorBidi"/>
              <w:noProof/>
              <w:sz w:val="22"/>
              <w:szCs w:val="22"/>
            </w:rPr>
          </w:pPr>
          <w:del w:id="184" w:author="kbatzer" w:date="2013-11-24T19:54:00Z">
            <w:r w:rsidRPr="00DC0366" w:rsidDel="00DC0366">
              <w:rPr>
                <w:noProof/>
                <w:snapToGrid w:val="0"/>
                <w:w w:val="0"/>
                <w:rPrChange w:id="185" w:author="kbatzer" w:date="2013-11-24T19:54:00Z">
                  <w:rPr>
                    <w:rStyle w:val="Hyperlink"/>
                    <w:noProof/>
                    <w:snapToGrid w:val="0"/>
                    <w:w w:val="0"/>
                  </w:rPr>
                </w:rPrChange>
              </w:rPr>
              <w:delText>4.1.6.</w:delText>
            </w:r>
            <w:r w:rsidDel="00DC0366">
              <w:rPr>
                <w:rFonts w:asciiTheme="minorHAnsi" w:eastAsiaTheme="minorEastAsia" w:hAnsiTheme="minorHAnsi" w:cstheme="minorBidi"/>
                <w:noProof/>
                <w:sz w:val="22"/>
                <w:szCs w:val="22"/>
              </w:rPr>
              <w:tab/>
            </w:r>
            <w:r w:rsidRPr="00DC0366" w:rsidDel="00DC0366">
              <w:rPr>
                <w:noProof/>
                <w:rPrChange w:id="186" w:author="kbatzer" w:date="2013-11-24T19:54:00Z">
                  <w:rPr>
                    <w:rStyle w:val="Hyperlink"/>
                    <w:noProof/>
                  </w:rPr>
                </w:rPrChange>
              </w:rPr>
              <w:delText>USB Module</w:delText>
            </w:r>
            <w:r w:rsidDel="00DC0366">
              <w:rPr>
                <w:noProof/>
                <w:webHidden/>
              </w:rPr>
              <w:tab/>
            </w:r>
          </w:del>
          <w:del w:id="187" w:author="kbatzer" w:date="2013-11-24T19:40:00Z">
            <w:r w:rsidR="00A455A1" w:rsidDel="00361446">
              <w:rPr>
                <w:noProof/>
                <w:webHidden/>
              </w:rPr>
              <w:delText>35</w:delText>
            </w:r>
          </w:del>
        </w:p>
        <w:p w:rsidR="00722F7E" w:rsidDel="00DC0366" w:rsidRDefault="00722F7E">
          <w:pPr>
            <w:pStyle w:val="TOC3"/>
            <w:tabs>
              <w:tab w:val="left" w:pos="1960"/>
              <w:tab w:val="right" w:leader="dot" w:pos="8630"/>
            </w:tabs>
            <w:rPr>
              <w:del w:id="188" w:author="kbatzer" w:date="2013-11-24T19:54:00Z"/>
              <w:rFonts w:asciiTheme="minorHAnsi" w:eastAsiaTheme="minorEastAsia" w:hAnsiTheme="minorHAnsi" w:cstheme="minorBidi"/>
              <w:noProof/>
              <w:sz w:val="22"/>
              <w:szCs w:val="22"/>
            </w:rPr>
          </w:pPr>
          <w:del w:id="189" w:author="kbatzer" w:date="2013-11-24T19:54:00Z">
            <w:r w:rsidRPr="00DC0366" w:rsidDel="00DC0366">
              <w:rPr>
                <w:noProof/>
                <w:snapToGrid w:val="0"/>
                <w:w w:val="0"/>
                <w:rPrChange w:id="190" w:author="kbatzer" w:date="2013-11-24T19:54:00Z">
                  <w:rPr>
                    <w:rStyle w:val="Hyperlink"/>
                    <w:noProof/>
                    <w:snapToGrid w:val="0"/>
                    <w:w w:val="0"/>
                  </w:rPr>
                </w:rPrChange>
              </w:rPr>
              <w:delText>4.1.7.</w:delText>
            </w:r>
            <w:r w:rsidDel="00DC0366">
              <w:rPr>
                <w:rFonts w:asciiTheme="minorHAnsi" w:eastAsiaTheme="minorEastAsia" w:hAnsiTheme="minorHAnsi" w:cstheme="minorBidi"/>
                <w:noProof/>
                <w:sz w:val="22"/>
                <w:szCs w:val="22"/>
              </w:rPr>
              <w:tab/>
            </w:r>
            <w:r w:rsidRPr="00DC0366" w:rsidDel="00DC0366">
              <w:rPr>
                <w:noProof/>
                <w:rPrChange w:id="191" w:author="kbatzer" w:date="2013-11-24T19:54:00Z">
                  <w:rPr>
                    <w:rStyle w:val="Hyperlink"/>
                    <w:noProof/>
                  </w:rPr>
                </w:rPrChange>
              </w:rPr>
              <w:delText>Command Handler Module</w:delText>
            </w:r>
            <w:r w:rsidDel="00DC0366">
              <w:rPr>
                <w:noProof/>
                <w:webHidden/>
              </w:rPr>
              <w:tab/>
            </w:r>
          </w:del>
          <w:del w:id="192" w:author="kbatzer" w:date="2013-11-24T19:40:00Z">
            <w:r w:rsidR="00A455A1" w:rsidDel="00361446">
              <w:rPr>
                <w:noProof/>
                <w:webHidden/>
              </w:rPr>
              <w:delText>39</w:delText>
            </w:r>
          </w:del>
        </w:p>
        <w:p w:rsidR="00722F7E" w:rsidDel="00DC0366" w:rsidRDefault="00722F7E">
          <w:pPr>
            <w:pStyle w:val="TOC2"/>
            <w:tabs>
              <w:tab w:val="left" w:pos="1760"/>
              <w:tab w:val="right" w:leader="dot" w:pos="8630"/>
            </w:tabs>
            <w:rPr>
              <w:del w:id="193" w:author="kbatzer" w:date="2013-11-24T19:54:00Z"/>
              <w:rFonts w:asciiTheme="minorHAnsi" w:eastAsiaTheme="minorEastAsia" w:hAnsiTheme="minorHAnsi" w:cstheme="minorBidi"/>
              <w:noProof/>
              <w:sz w:val="22"/>
              <w:szCs w:val="22"/>
            </w:rPr>
          </w:pPr>
          <w:del w:id="194" w:author="kbatzer" w:date="2013-11-24T19:54:00Z">
            <w:r w:rsidRPr="00DC0366" w:rsidDel="00DC0366">
              <w:rPr>
                <w:noProof/>
                <w:rPrChange w:id="195" w:author="kbatzer" w:date="2013-11-24T19:54:00Z">
                  <w:rPr>
                    <w:rStyle w:val="Hyperlink"/>
                    <w:noProof/>
                  </w:rPr>
                </w:rPrChange>
              </w:rPr>
              <w:delText>4.2.</w:delText>
            </w:r>
            <w:r w:rsidDel="00DC0366">
              <w:rPr>
                <w:rFonts w:asciiTheme="minorHAnsi" w:eastAsiaTheme="minorEastAsia" w:hAnsiTheme="minorHAnsi" w:cstheme="minorBidi"/>
                <w:noProof/>
                <w:sz w:val="22"/>
                <w:szCs w:val="22"/>
              </w:rPr>
              <w:tab/>
            </w:r>
            <w:r w:rsidRPr="00DC0366" w:rsidDel="00DC0366">
              <w:rPr>
                <w:noProof/>
                <w:rPrChange w:id="196" w:author="kbatzer" w:date="2013-11-24T19:54:00Z">
                  <w:rPr>
                    <w:rStyle w:val="Hyperlink"/>
                    <w:noProof/>
                  </w:rPr>
                </w:rPrChange>
              </w:rPr>
              <w:delText>RTSC Cypress EZ-USB</w:delText>
            </w:r>
            <w:r w:rsidDel="00DC0366">
              <w:rPr>
                <w:noProof/>
                <w:webHidden/>
              </w:rPr>
              <w:tab/>
            </w:r>
          </w:del>
          <w:del w:id="197" w:author="kbatzer" w:date="2013-11-24T19:40:00Z">
            <w:r w:rsidR="00A455A1" w:rsidDel="00361446">
              <w:rPr>
                <w:noProof/>
                <w:webHidden/>
              </w:rPr>
              <w:delText>43</w:delText>
            </w:r>
          </w:del>
        </w:p>
        <w:p w:rsidR="00722F7E" w:rsidDel="00DC0366" w:rsidRDefault="00722F7E">
          <w:pPr>
            <w:pStyle w:val="TOC3"/>
            <w:tabs>
              <w:tab w:val="left" w:pos="1960"/>
              <w:tab w:val="right" w:leader="dot" w:pos="8630"/>
            </w:tabs>
            <w:rPr>
              <w:del w:id="198" w:author="kbatzer" w:date="2013-11-24T19:54:00Z"/>
              <w:rFonts w:asciiTheme="minorHAnsi" w:eastAsiaTheme="minorEastAsia" w:hAnsiTheme="minorHAnsi" w:cstheme="minorBidi"/>
              <w:noProof/>
              <w:sz w:val="22"/>
              <w:szCs w:val="22"/>
            </w:rPr>
          </w:pPr>
          <w:del w:id="199" w:author="kbatzer" w:date="2013-11-24T19:54:00Z">
            <w:r w:rsidRPr="00DC0366" w:rsidDel="00DC0366">
              <w:rPr>
                <w:noProof/>
                <w:snapToGrid w:val="0"/>
                <w:w w:val="0"/>
                <w:rPrChange w:id="200" w:author="kbatzer" w:date="2013-11-24T19:54:00Z">
                  <w:rPr>
                    <w:rStyle w:val="Hyperlink"/>
                    <w:noProof/>
                    <w:snapToGrid w:val="0"/>
                    <w:w w:val="0"/>
                  </w:rPr>
                </w:rPrChange>
              </w:rPr>
              <w:delText>4.2.1.</w:delText>
            </w:r>
            <w:r w:rsidDel="00DC0366">
              <w:rPr>
                <w:rFonts w:asciiTheme="minorHAnsi" w:eastAsiaTheme="minorEastAsia" w:hAnsiTheme="minorHAnsi" w:cstheme="minorBidi"/>
                <w:noProof/>
                <w:sz w:val="22"/>
                <w:szCs w:val="22"/>
              </w:rPr>
              <w:tab/>
            </w:r>
            <w:r w:rsidRPr="00DC0366" w:rsidDel="00DC0366">
              <w:rPr>
                <w:noProof/>
                <w:rPrChange w:id="201" w:author="kbatzer" w:date="2013-11-24T19:54:00Z">
                  <w:rPr>
                    <w:rStyle w:val="Hyperlink"/>
                    <w:noProof/>
                  </w:rPr>
                </w:rPrChange>
              </w:rPr>
              <w:delText>FPGA Programming</w:delText>
            </w:r>
            <w:r w:rsidDel="00DC0366">
              <w:rPr>
                <w:noProof/>
                <w:webHidden/>
              </w:rPr>
              <w:tab/>
            </w:r>
          </w:del>
          <w:del w:id="202" w:author="kbatzer" w:date="2013-11-24T19:40:00Z">
            <w:r w:rsidR="00A455A1" w:rsidDel="00361446">
              <w:rPr>
                <w:noProof/>
                <w:webHidden/>
              </w:rPr>
              <w:delText>43</w:delText>
            </w:r>
          </w:del>
        </w:p>
        <w:p w:rsidR="00722F7E" w:rsidDel="00DC0366" w:rsidRDefault="00722F7E">
          <w:pPr>
            <w:pStyle w:val="TOC3"/>
            <w:tabs>
              <w:tab w:val="left" w:pos="1960"/>
              <w:tab w:val="right" w:leader="dot" w:pos="8630"/>
            </w:tabs>
            <w:rPr>
              <w:del w:id="203" w:author="kbatzer" w:date="2013-11-24T19:54:00Z"/>
              <w:rFonts w:asciiTheme="minorHAnsi" w:eastAsiaTheme="minorEastAsia" w:hAnsiTheme="minorHAnsi" w:cstheme="minorBidi"/>
              <w:noProof/>
              <w:sz w:val="22"/>
              <w:szCs w:val="22"/>
            </w:rPr>
          </w:pPr>
          <w:del w:id="204" w:author="kbatzer" w:date="2013-11-24T19:54:00Z">
            <w:r w:rsidRPr="00DC0366" w:rsidDel="00DC0366">
              <w:rPr>
                <w:noProof/>
                <w:snapToGrid w:val="0"/>
                <w:w w:val="0"/>
                <w:rPrChange w:id="205" w:author="kbatzer" w:date="2013-11-24T19:54:00Z">
                  <w:rPr>
                    <w:rStyle w:val="Hyperlink"/>
                    <w:noProof/>
                    <w:snapToGrid w:val="0"/>
                    <w:w w:val="0"/>
                  </w:rPr>
                </w:rPrChange>
              </w:rPr>
              <w:delText>4.2.2.</w:delText>
            </w:r>
            <w:r w:rsidDel="00DC0366">
              <w:rPr>
                <w:rFonts w:asciiTheme="minorHAnsi" w:eastAsiaTheme="minorEastAsia" w:hAnsiTheme="minorHAnsi" w:cstheme="minorBidi"/>
                <w:noProof/>
                <w:sz w:val="22"/>
                <w:szCs w:val="22"/>
              </w:rPr>
              <w:tab/>
            </w:r>
            <w:r w:rsidRPr="00DC0366" w:rsidDel="00DC0366">
              <w:rPr>
                <w:noProof/>
                <w:rPrChange w:id="206" w:author="kbatzer" w:date="2013-11-24T19:54:00Z">
                  <w:rPr>
                    <w:rStyle w:val="Hyperlink"/>
                    <w:noProof/>
                  </w:rPr>
                </w:rPrChange>
              </w:rPr>
              <w:delText>USB Data Transfers</w:delText>
            </w:r>
            <w:r w:rsidDel="00DC0366">
              <w:rPr>
                <w:noProof/>
                <w:webHidden/>
              </w:rPr>
              <w:tab/>
            </w:r>
          </w:del>
          <w:del w:id="207" w:author="kbatzer" w:date="2013-11-24T19:40:00Z">
            <w:r w:rsidR="00A455A1" w:rsidDel="00361446">
              <w:rPr>
                <w:noProof/>
                <w:webHidden/>
              </w:rPr>
              <w:delText>43</w:delText>
            </w:r>
          </w:del>
        </w:p>
        <w:p w:rsidR="00722F7E" w:rsidDel="00DC0366" w:rsidRDefault="00722F7E">
          <w:pPr>
            <w:pStyle w:val="TOC2"/>
            <w:tabs>
              <w:tab w:val="left" w:pos="1760"/>
              <w:tab w:val="right" w:leader="dot" w:pos="8630"/>
            </w:tabs>
            <w:rPr>
              <w:del w:id="208" w:author="kbatzer" w:date="2013-11-24T19:54:00Z"/>
              <w:rFonts w:asciiTheme="minorHAnsi" w:eastAsiaTheme="minorEastAsia" w:hAnsiTheme="minorHAnsi" w:cstheme="minorBidi"/>
              <w:noProof/>
              <w:sz w:val="22"/>
              <w:szCs w:val="22"/>
            </w:rPr>
          </w:pPr>
          <w:del w:id="209" w:author="kbatzer" w:date="2013-11-24T19:54:00Z">
            <w:r w:rsidRPr="00DC0366" w:rsidDel="00DC0366">
              <w:rPr>
                <w:noProof/>
                <w:rPrChange w:id="210" w:author="kbatzer" w:date="2013-11-24T19:54:00Z">
                  <w:rPr>
                    <w:rStyle w:val="Hyperlink"/>
                    <w:noProof/>
                  </w:rPr>
                </w:rPrChange>
              </w:rPr>
              <w:delText>4.3.</w:delText>
            </w:r>
            <w:r w:rsidDel="00DC0366">
              <w:rPr>
                <w:rFonts w:asciiTheme="minorHAnsi" w:eastAsiaTheme="minorEastAsia" w:hAnsiTheme="minorHAnsi" w:cstheme="minorBidi"/>
                <w:noProof/>
                <w:sz w:val="22"/>
                <w:szCs w:val="22"/>
              </w:rPr>
              <w:tab/>
            </w:r>
            <w:r w:rsidRPr="00DC0366" w:rsidDel="00DC0366">
              <w:rPr>
                <w:noProof/>
                <w:rPrChange w:id="211" w:author="kbatzer" w:date="2013-11-24T19:54:00Z">
                  <w:rPr>
                    <w:rStyle w:val="Hyperlink"/>
                    <w:noProof/>
                  </w:rPr>
                </w:rPrChange>
              </w:rPr>
              <w:delText>Data Acquisition and Stimulation Control Center</w:delText>
            </w:r>
            <w:r w:rsidDel="00DC0366">
              <w:rPr>
                <w:noProof/>
                <w:webHidden/>
              </w:rPr>
              <w:tab/>
            </w:r>
          </w:del>
          <w:del w:id="212" w:author="kbatzer" w:date="2013-11-24T19:40:00Z">
            <w:r w:rsidR="00A455A1" w:rsidDel="00361446">
              <w:rPr>
                <w:noProof/>
                <w:webHidden/>
              </w:rPr>
              <w:delText>45</w:delText>
            </w:r>
          </w:del>
        </w:p>
        <w:p w:rsidR="00722F7E" w:rsidDel="00DC0366" w:rsidRDefault="00722F7E">
          <w:pPr>
            <w:pStyle w:val="TOC3"/>
            <w:tabs>
              <w:tab w:val="left" w:pos="1960"/>
              <w:tab w:val="right" w:leader="dot" w:pos="8630"/>
            </w:tabs>
            <w:rPr>
              <w:del w:id="213" w:author="kbatzer" w:date="2013-11-24T19:54:00Z"/>
              <w:rFonts w:asciiTheme="minorHAnsi" w:eastAsiaTheme="minorEastAsia" w:hAnsiTheme="minorHAnsi" w:cstheme="minorBidi"/>
              <w:noProof/>
              <w:sz w:val="22"/>
              <w:szCs w:val="22"/>
            </w:rPr>
          </w:pPr>
          <w:del w:id="214" w:author="kbatzer" w:date="2013-11-24T19:54:00Z">
            <w:r w:rsidRPr="00DC0366" w:rsidDel="00DC0366">
              <w:rPr>
                <w:noProof/>
                <w:snapToGrid w:val="0"/>
                <w:w w:val="0"/>
                <w:rPrChange w:id="215" w:author="kbatzer" w:date="2013-11-24T19:54:00Z">
                  <w:rPr>
                    <w:rStyle w:val="Hyperlink"/>
                    <w:noProof/>
                    <w:snapToGrid w:val="0"/>
                    <w:w w:val="0"/>
                  </w:rPr>
                </w:rPrChange>
              </w:rPr>
              <w:delText>4.3.1.</w:delText>
            </w:r>
            <w:r w:rsidDel="00DC0366">
              <w:rPr>
                <w:rFonts w:asciiTheme="minorHAnsi" w:eastAsiaTheme="minorEastAsia" w:hAnsiTheme="minorHAnsi" w:cstheme="minorBidi"/>
                <w:noProof/>
                <w:sz w:val="22"/>
                <w:szCs w:val="22"/>
              </w:rPr>
              <w:tab/>
            </w:r>
            <w:r w:rsidRPr="00DC0366" w:rsidDel="00DC0366">
              <w:rPr>
                <w:noProof/>
                <w:rPrChange w:id="216" w:author="kbatzer" w:date="2013-11-24T19:54:00Z">
                  <w:rPr>
                    <w:rStyle w:val="Hyperlink"/>
                    <w:noProof/>
                  </w:rPr>
                </w:rPrChange>
              </w:rPr>
              <w:delText>PC Application Design</w:delText>
            </w:r>
            <w:r w:rsidDel="00DC0366">
              <w:rPr>
                <w:noProof/>
                <w:webHidden/>
              </w:rPr>
              <w:tab/>
            </w:r>
          </w:del>
          <w:del w:id="217" w:author="kbatzer" w:date="2013-11-24T19:40:00Z">
            <w:r w:rsidR="00A455A1" w:rsidDel="00361446">
              <w:rPr>
                <w:noProof/>
                <w:webHidden/>
              </w:rPr>
              <w:delText>46</w:delText>
            </w:r>
          </w:del>
        </w:p>
        <w:p w:rsidR="00722F7E" w:rsidDel="00DC0366" w:rsidRDefault="00722F7E">
          <w:pPr>
            <w:pStyle w:val="TOC3"/>
            <w:tabs>
              <w:tab w:val="left" w:pos="1960"/>
              <w:tab w:val="right" w:leader="dot" w:pos="8630"/>
            </w:tabs>
            <w:rPr>
              <w:del w:id="218" w:author="kbatzer" w:date="2013-11-24T19:54:00Z"/>
              <w:rFonts w:asciiTheme="minorHAnsi" w:eastAsiaTheme="minorEastAsia" w:hAnsiTheme="minorHAnsi" w:cstheme="minorBidi"/>
              <w:noProof/>
              <w:sz w:val="22"/>
              <w:szCs w:val="22"/>
            </w:rPr>
          </w:pPr>
          <w:del w:id="219" w:author="kbatzer" w:date="2013-11-24T19:54:00Z">
            <w:r w:rsidRPr="00DC0366" w:rsidDel="00DC0366">
              <w:rPr>
                <w:noProof/>
                <w:snapToGrid w:val="0"/>
                <w:w w:val="0"/>
                <w:rPrChange w:id="220" w:author="kbatzer" w:date="2013-11-24T19:54:00Z">
                  <w:rPr>
                    <w:rStyle w:val="Hyperlink"/>
                    <w:noProof/>
                    <w:snapToGrid w:val="0"/>
                    <w:w w:val="0"/>
                  </w:rPr>
                </w:rPrChange>
              </w:rPr>
              <w:delText>4.3.2.</w:delText>
            </w:r>
            <w:r w:rsidDel="00DC0366">
              <w:rPr>
                <w:rFonts w:asciiTheme="minorHAnsi" w:eastAsiaTheme="minorEastAsia" w:hAnsiTheme="minorHAnsi" w:cstheme="minorBidi"/>
                <w:noProof/>
                <w:sz w:val="22"/>
                <w:szCs w:val="22"/>
              </w:rPr>
              <w:tab/>
            </w:r>
            <w:r w:rsidRPr="00DC0366" w:rsidDel="00DC0366">
              <w:rPr>
                <w:noProof/>
                <w:rPrChange w:id="221" w:author="kbatzer" w:date="2013-11-24T19:54:00Z">
                  <w:rPr>
                    <w:rStyle w:val="Hyperlink"/>
                    <w:noProof/>
                  </w:rPr>
                </w:rPrChange>
              </w:rPr>
              <w:delText>RTSC Application Programming Interface (API)</w:delText>
            </w:r>
            <w:r w:rsidDel="00DC0366">
              <w:rPr>
                <w:noProof/>
                <w:webHidden/>
              </w:rPr>
              <w:tab/>
            </w:r>
          </w:del>
          <w:del w:id="222" w:author="kbatzer" w:date="2013-11-24T19:40:00Z">
            <w:r w:rsidR="00A455A1" w:rsidDel="00361446">
              <w:rPr>
                <w:noProof/>
                <w:webHidden/>
              </w:rPr>
              <w:delText>50</w:delText>
            </w:r>
          </w:del>
        </w:p>
        <w:p w:rsidR="00722F7E" w:rsidDel="00DC0366" w:rsidRDefault="00722F7E">
          <w:pPr>
            <w:pStyle w:val="TOC1"/>
            <w:rPr>
              <w:del w:id="223" w:author="kbatzer" w:date="2013-11-24T19:54:00Z"/>
              <w:rFonts w:asciiTheme="minorHAnsi" w:eastAsiaTheme="minorEastAsia" w:hAnsiTheme="minorHAnsi" w:cstheme="minorBidi"/>
              <w:noProof/>
              <w:sz w:val="22"/>
              <w:szCs w:val="22"/>
            </w:rPr>
          </w:pPr>
          <w:del w:id="224" w:author="kbatzer" w:date="2013-11-24T19:54:00Z">
            <w:r w:rsidRPr="00DC0366" w:rsidDel="00DC0366">
              <w:rPr>
                <w:noProof/>
                <w:rPrChange w:id="225" w:author="kbatzer" w:date="2013-11-24T19:54:00Z">
                  <w:rPr>
                    <w:rStyle w:val="Hyperlink"/>
                    <w:noProof/>
                  </w:rPr>
                </w:rPrChange>
              </w:rPr>
              <w:delText>5.</w:delText>
            </w:r>
            <w:r w:rsidDel="00DC0366">
              <w:rPr>
                <w:rFonts w:asciiTheme="minorHAnsi" w:eastAsiaTheme="minorEastAsia" w:hAnsiTheme="minorHAnsi" w:cstheme="minorBidi"/>
                <w:noProof/>
                <w:sz w:val="22"/>
                <w:szCs w:val="22"/>
              </w:rPr>
              <w:tab/>
            </w:r>
            <w:r w:rsidRPr="00DC0366" w:rsidDel="00DC0366">
              <w:rPr>
                <w:noProof/>
                <w:rPrChange w:id="226" w:author="kbatzer" w:date="2013-11-24T19:54:00Z">
                  <w:rPr>
                    <w:rStyle w:val="Hyperlink"/>
                    <w:noProof/>
                  </w:rPr>
                </w:rPrChange>
              </w:rPr>
              <w:delText>Electrophysiology Application</w:delText>
            </w:r>
            <w:r w:rsidDel="00DC0366">
              <w:rPr>
                <w:noProof/>
                <w:webHidden/>
              </w:rPr>
              <w:tab/>
            </w:r>
          </w:del>
          <w:del w:id="227" w:author="kbatzer" w:date="2013-11-24T19:40:00Z">
            <w:r w:rsidR="00A455A1" w:rsidDel="00361446">
              <w:rPr>
                <w:noProof/>
                <w:webHidden/>
              </w:rPr>
              <w:delText>58</w:delText>
            </w:r>
          </w:del>
        </w:p>
        <w:p w:rsidR="00722F7E" w:rsidDel="00DC0366" w:rsidRDefault="00722F7E">
          <w:pPr>
            <w:pStyle w:val="TOC2"/>
            <w:tabs>
              <w:tab w:val="left" w:pos="1760"/>
              <w:tab w:val="right" w:leader="dot" w:pos="8630"/>
            </w:tabs>
            <w:rPr>
              <w:del w:id="228" w:author="kbatzer" w:date="2013-11-24T19:54:00Z"/>
              <w:rFonts w:asciiTheme="minorHAnsi" w:eastAsiaTheme="minorEastAsia" w:hAnsiTheme="minorHAnsi" w:cstheme="minorBidi"/>
              <w:noProof/>
              <w:sz w:val="22"/>
              <w:szCs w:val="22"/>
            </w:rPr>
          </w:pPr>
          <w:del w:id="229" w:author="kbatzer" w:date="2013-11-24T19:54:00Z">
            <w:r w:rsidRPr="00DC0366" w:rsidDel="00DC0366">
              <w:rPr>
                <w:noProof/>
                <w:rPrChange w:id="230" w:author="kbatzer" w:date="2013-11-24T19:54:00Z">
                  <w:rPr>
                    <w:rStyle w:val="Hyperlink"/>
                    <w:noProof/>
                  </w:rPr>
                </w:rPrChange>
              </w:rPr>
              <w:delText>5.1.</w:delText>
            </w:r>
            <w:r w:rsidDel="00DC0366">
              <w:rPr>
                <w:rFonts w:asciiTheme="minorHAnsi" w:eastAsiaTheme="minorEastAsia" w:hAnsiTheme="minorHAnsi" w:cstheme="minorBidi"/>
                <w:noProof/>
                <w:sz w:val="22"/>
                <w:szCs w:val="22"/>
              </w:rPr>
              <w:tab/>
            </w:r>
            <w:r w:rsidRPr="00DC0366" w:rsidDel="00DC0366">
              <w:rPr>
                <w:noProof/>
                <w:rPrChange w:id="231" w:author="kbatzer" w:date="2013-11-24T19:54:00Z">
                  <w:rPr>
                    <w:rStyle w:val="Hyperlink"/>
                    <w:noProof/>
                  </w:rPr>
                </w:rPrChange>
              </w:rPr>
              <w:delText>Earthworm Setup</w:delText>
            </w:r>
            <w:r w:rsidDel="00DC0366">
              <w:rPr>
                <w:noProof/>
                <w:webHidden/>
              </w:rPr>
              <w:tab/>
            </w:r>
          </w:del>
          <w:del w:id="232" w:author="kbatzer" w:date="2013-11-24T19:40:00Z">
            <w:r w:rsidR="00A455A1" w:rsidDel="00361446">
              <w:rPr>
                <w:noProof/>
                <w:webHidden/>
              </w:rPr>
              <w:delText>60</w:delText>
            </w:r>
          </w:del>
        </w:p>
        <w:p w:rsidR="00722F7E" w:rsidDel="00DC0366" w:rsidRDefault="00722F7E">
          <w:pPr>
            <w:pStyle w:val="TOC2"/>
            <w:tabs>
              <w:tab w:val="left" w:pos="1760"/>
              <w:tab w:val="right" w:leader="dot" w:pos="8630"/>
            </w:tabs>
            <w:rPr>
              <w:del w:id="233" w:author="kbatzer" w:date="2013-11-24T19:54:00Z"/>
              <w:rFonts w:asciiTheme="minorHAnsi" w:eastAsiaTheme="minorEastAsia" w:hAnsiTheme="minorHAnsi" w:cstheme="minorBidi"/>
              <w:noProof/>
              <w:sz w:val="22"/>
              <w:szCs w:val="22"/>
            </w:rPr>
          </w:pPr>
          <w:del w:id="234" w:author="kbatzer" w:date="2013-11-24T19:54:00Z">
            <w:r w:rsidRPr="00DC0366" w:rsidDel="00DC0366">
              <w:rPr>
                <w:noProof/>
                <w:rPrChange w:id="235" w:author="kbatzer" w:date="2013-11-24T19:54:00Z">
                  <w:rPr>
                    <w:rStyle w:val="Hyperlink"/>
                    <w:noProof/>
                  </w:rPr>
                </w:rPrChange>
              </w:rPr>
              <w:delText>5.2.</w:delText>
            </w:r>
            <w:r w:rsidDel="00DC0366">
              <w:rPr>
                <w:rFonts w:asciiTheme="minorHAnsi" w:eastAsiaTheme="minorEastAsia" w:hAnsiTheme="minorHAnsi" w:cstheme="minorBidi"/>
                <w:noProof/>
                <w:sz w:val="22"/>
                <w:szCs w:val="22"/>
              </w:rPr>
              <w:tab/>
            </w:r>
            <w:r w:rsidRPr="00DC0366" w:rsidDel="00DC0366">
              <w:rPr>
                <w:noProof/>
                <w:rPrChange w:id="236" w:author="kbatzer" w:date="2013-11-24T19:54:00Z">
                  <w:rPr>
                    <w:rStyle w:val="Hyperlink"/>
                    <w:noProof/>
                  </w:rPr>
                </w:rPrChange>
              </w:rPr>
              <w:delText>Chloriding Silver Wire</w:delText>
            </w:r>
            <w:r w:rsidDel="00DC0366">
              <w:rPr>
                <w:noProof/>
                <w:webHidden/>
              </w:rPr>
              <w:tab/>
            </w:r>
          </w:del>
          <w:del w:id="237" w:author="kbatzer" w:date="2013-11-24T19:40:00Z">
            <w:r w:rsidR="00A455A1" w:rsidDel="00361446">
              <w:rPr>
                <w:noProof/>
                <w:webHidden/>
              </w:rPr>
              <w:delText>61</w:delText>
            </w:r>
          </w:del>
        </w:p>
        <w:p w:rsidR="00722F7E" w:rsidDel="00DC0366" w:rsidRDefault="00722F7E">
          <w:pPr>
            <w:pStyle w:val="TOC2"/>
            <w:tabs>
              <w:tab w:val="left" w:pos="1760"/>
              <w:tab w:val="right" w:leader="dot" w:pos="8630"/>
            </w:tabs>
            <w:rPr>
              <w:del w:id="238" w:author="kbatzer" w:date="2013-11-24T19:54:00Z"/>
              <w:rFonts w:asciiTheme="minorHAnsi" w:eastAsiaTheme="minorEastAsia" w:hAnsiTheme="minorHAnsi" w:cstheme="minorBidi"/>
              <w:noProof/>
              <w:sz w:val="22"/>
              <w:szCs w:val="22"/>
            </w:rPr>
          </w:pPr>
          <w:del w:id="239" w:author="kbatzer" w:date="2013-11-24T19:54:00Z">
            <w:r w:rsidRPr="00DC0366" w:rsidDel="00DC0366">
              <w:rPr>
                <w:noProof/>
                <w:rPrChange w:id="240" w:author="kbatzer" w:date="2013-11-24T19:54:00Z">
                  <w:rPr>
                    <w:rStyle w:val="Hyperlink"/>
                    <w:noProof/>
                  </w:rPr>
                </w:rPrChange>
              </w:rPr>
              <w:delText>5.3.</w:delText>
            </w:r>
            <w:r w:rsidDel="00DC0366">
              <w:rPr>
                <w:rFonts w:asciiTheme="minorHAnsi" w:eastAsiaTheme="minorEastAsia" w:hAnsiTheme="minorHAnsi" w:cstheme="minorBidi"/>
                <w:noProof/>
                <w:sz w:val="22"/>
                <w:szCs w:val="22"/>
              </w:rPr>
              <w:tab/>
            </w:r>
            <w:r w:rsidRPr="00DC0366" w:rsidDel="00DC0366">
              <w:rPr>
                <w:noProof/>
                <w:rPrChange w:id="241" w:author="kbatzer" w:date="2013-11-24T19:54:00Z">
                  <w:rPr>
                    <w:rStyle w:val="Hyperlink"/>
                    <w:noProof/>
                  </w:rPr>
                </w:rPrChange>
              </w:rPr>
              <w:delText>Earthworm Experiment Procedure</w:delText>
            </w:r>
            <w:r w:rsidDel="00DC0366">
              <w:rPr>
                <w:noProof/>
                <w:webHidden/>
              </w:rPr>
              <w:tab/>
            </w:r>
          </w:del>
          <w:del w:id="242" w:author="kbatzer" w:date="2013-11-24T19:40:00Z">
            <w:r w:rsidR="00A455A1" w:rsidDel="00361446">
              <w:rPr>
                <w:noProof/>
                <w:webHidden/>
              </w:rPr>
              <w:delText>61</w:delText>
            </w:r>
          </w:del>
        </w:p>
        <w:p w:rsidR="00722F7E" w:rsidDel="00DC0366" w:rsidRDefault="00722F7E">
          <w:pPr>
            <w:pStyle w:val="TOC3"/>
            <w:tabs>
              <w:tab w:val="left" w:pos="1960"/>
              <w:tab w:val="right" w:leader="dot" w:pos="8630"/>
            </w:tabs>
            <w:rPr>
              <w:del w:id="243" w:author="kbatzer" w:date="2013-11-24T19:54:00Z"/>
              <w:rFonts w:asciiTheme="minorHAnsi" w:eastAsiaTheme="minorEastAsia" w:hAnsiTheme="minorHAnsi" w:cstheme="minorBidi"/>
              <w:noProof/>
              <w:sz w:val="22"/>
              <w:szCs w:val="22"/>
            </w:rPr>
          </w:pPr>
          <w:del w:id="244" w:author="kbatzer" w:date="2013-11-24T19:54:00Z">
            <w:r w:rsidRPr="00DC0366" w:rsidDel="00DC0366">
              <w:rPr>
                <w:noProof/>
                <w:snapToGrid w:val="0"/>
                <w:w w:val="0"/>
                <w:rPrChange w:id="245" w:author="kbatzer" w:date="2013-11-24T19:54:00Z">
                  <w:rPr>
                    <w:rStyle w:val="Hyperlink"/>
                    <w:noProof/>
                    <w:snapToGrid w:val="0"/>
                    <w:w w:val="0"/>
                  </w:rPr>
                </w:rPrChange>
              </w:rPr>
              <w:delText>5.3.1.</w:delText>
            </w:r>
            <w:r w:rsidDel="00DC0366">
              <w:rPr>
                <w:rFonts w:asciiTheme="minorHAnsi" w:eastAsiaTheme="minorEastAsia" w:hAnsiTheme="minorHAnsi" w:cstheme="minorBidi"/>
                <w:noProof/>
                <w:sz w:val="22"/>
                <w:szCs w:val="22"/>
              </w:rPr>
              <w:tab/>
            </w:r>
            <w:r w:rsidRPr="00DC0366" w:rsidDel="00DC0366">
              <w:rPr>
                <w:noProof/>
                <w:rPrChange w:id="246" w:author="kbatzer" w:date="2013-11-24T19:54:00Z">
                  <w:rPr>
                    <w:rStyle w:val="Hyperlink"/>
                    <w:noProof/>
                  </w:rPr>
                </w:rPrChange>
              </w:rPr>
              <w:delText>Earthworm Dissection</w:delText>
            </w:r>
            <w:r w:rsidDel="00DC0366">
              <w:rPr>
                <w:noProof/>
                <w:webHidden/>
              </w:rPr>
              <w:tab/>
            </w:r>
          </w:del>
          <w:del w:id="247" w:author="kbatzer" w:date="2013-11-24T19:40:00Z">
            <w:r w:rsidR="00A455A1" w:rsidDel="00361446">
              <w:rPr>
                <w:noProof/>
                <w:webHidden/>
              </w:rPr>
              <w:delText>62</w:delText>
            </w:r>
          </w:del>
        </w:p>
        <w:p w:rsidR="00722F7E" w:rsidDel="00DC0366" w:rsidRDefault="00722F7E">
          <w:pPr>
            <w:pStyle w:val="TOC3"/>
            <w:tabs>
              <w:tab w:val="left" w:pos="1960"/>
              <w:tab w:val="right" w:leader="dot" w:pos="8630"/>
            </w:tabs>
            <w:rPr>
              <w:del w:id="248" w:author="kbatzer" w:date="2013-11-24T19:54:00Z"/>
              <w:rFonts w:asciiTheme="minorHAnsi" w:eastAsiaTheme="minorEastAsia" w:hAnsiTheme="minorHAnsi" w:cstheme="minorBidi"/>
              <w:noProof/>
              <w:sz w:val="22"/>
              <w:szCs w:val="22"/>
            </w:rPr>
          </w:pPr>
          <w:del w:id="249" w:author="kbatzer" w:date="2013-11-24T19:54:00Z">
            <w:r w:rsidRPr="00DC0366" w:rsidDel="00DC0366">
              <w:rPr>
                <w:noProof/>
                <w:snapToGrid w:val="0"/>
                <w:w w:val="0"/>
                <w:rPrChange w:id="250" w:author="kbatzer" w:date="2013-11-24T19:54:00Z">
                  <w:rPr>
                    <w:rStyle w:val="Hyperlink"/>
                    <w:noProof/>
                    <w:snapToGrid w:val="0"/>
                    <w:w w:val="0"/>
                  </w:rPr>
                </w:rPrChange>
              </w:rPr>
              <w:delText>5.3.2.</w:delText>
            </w:r>
            <w:r w:rsidDel="00DC0366">
              <w:rPr>
                <w:rFonts w:asciiTheme="minorHAnsi" w:eastAsiaTheme="minorEastAsia" w:hAnsiTheme="minorHAnsi" w:cstheme="minorBidi"/>
                <w:noProof/>
                <w:sz w:val="22"/>
                <w:szCs w:val="22"/>
              </w:rPr>
              <w:tab/>
            </w:r>
            <w:r w:rsidRPr="00DC0366" w:rsidDel="00DC0366">
              <w:rPr>
                <w:noProof/>
                <w:rPrChange w:id="251" w:author="kbatzer" w:date="2013-11-24T19:54:00Z">
                  <w:rPr>
                    <w:rStyle w:val="Hyperlink"/>
                    <w:noProof/>
                  </w:rPr>
                </w:rPrChange>
              </w:rPr>
              <w:delText>Electrical Setup</w:delText>
            </w:r>
            <w:r w:rsidDel="00DC0366">
              <w:rPr>
                <w:noProof/>
                <w:webHidden/>
              </w:rPr>
              <w:tab/>
            </w:r>
          </w:del>
          <w:del w:id="252" w:author="kbatzer" w:date="2013-11-24T19:40:00Z">
            <w:r w:rsidR="00A455A1" w:rsidDel="00361446">
              <w:rPr>
                <w:noProof/>
                <w:webHidden/>
              </w:rPr>
              <w:delText>63</w:delText>
            </w:r>
          </w:del>
        </w:p>
        <w:p w:rsidR="00722F7E" w:rsidDel="00DC0366" w:rsidRDefault="00722F7E">
          <w:pPr>
            <w:pStyle w:val="TOC3"/>
            <w:tabs>
              <w:tab w:val="left" w:pos="1960"/>
              <w:tab w:val="right" w:leader="dot" w:pos="8630"/>
            </w:tabs>
            <w:rPr>
              <w:del w:id="253" w:author="kbatzer" w:date="2013-11-24T19:54:00Z"/>
              <w:rFonts w:asciiTheme="minorHAnsi" w:eastAsiaTheme="minorEastAsia" w:hAnsiTheme="minorHAnsi" w:cstheme="minorBidi"/>
              <w:noProof/>
              <w:sz w:val="22"/>
              <w:szCs w:val="22"/>
            </w:rPr>
          </w:pPr>
          <w:del w:id="254" w:author="kbatzer" w:date="2013-11-24T19:54:00Z">
            <w:r w:rsidRPr="00DC0366" w:rsidDel="00DC0366">
              <w:rPr>
                <w:noProof/>
                <w:snapToGrid w:val="0"/>
                <w:w w:val="0"/>
                <w:rPrChange w:id="255" w:author="kbatzer" w:date="2013-11-24T19:54:00Z">
                  <w:rPr>
                    <w:rStyle w:val="Hyperlink"/>
                    <w:noProof/>
                    <w:snapToGrid w:val="0"/>
                    <w:w w:val="0"/>
                  </w:rPr>
                </w:rPrChange>
              </w:rPr>
              <w:delText>5.3.3.</w:delText>
            </w:r>
            <w:r w:rsidDel="00DC0366">
              <w:rPr>
                <w:rFonts w:asciiTheme="minorHAnsi" w:eastAsiaTheme="minorEastAsia" w:hAnsiTheme="minorHAnsi" w:cstheme="minorBidi"/>
                <w:noProof/>
                <w:sz w:val="22"/>
                <w:szCs w:val="22"/>
              </w:rPr>
              <w:tab/>
            </w:r>
            <w:r w:rsidRPr="00DC0366" w:rsidDel="00DC0366">
              <w:rPr>
                <w:noProof/>
                <w:rPrChange w:id="256" w:author="kbatzer" w:date="2013-11-24T19:54:00Z">
                  <w:rPr>
                    <w:rStyle w:val="Hyperlink"/>
                    <w:noProof/>
                  </w:rPr>
                </w:rPrChange>
              </w:rPr>
              <w:delText>Software Setup</w:delText>
            </w:r>
            <w:r w:rsidDel="00DC0366">
              <w:rPr>
                <w:noProof/>
                <w:webHidden/>
              </w:rPr>
              <w:tab/>
            </w:r>
          </w:del>
          <w:del w:id="257" w:author="kbatzer" w:date="2013-11-24T19:40:00Z">
            <w:r w:rsidR="00A455A1" w:rsidDel="00361446">
              <w:rPr>
                <w:noProof/>
                <w:webHidden/>
              </w:rPr>
              <w:delText>63</w:delText>
            </w:r>
          </w:del>
        </w:p>
        <w:p w:rsidR="00722F7E" w:rsidDel="00DC0366" w:rsidRDefault="00722F7E">
          <w:pPr>
            <w:pStyle w:val="TOC3"/>
            <w:tabs>
              <w:tab w:val="left" w:pos="1960"/>
              <w:tab w:val="right" w:leader="dot" w:pos="8630"/>
            </w:tabs>
            <w:rPr>
              <w:del w:id="258" w:author="kbatzer" w:date="2013-11-24T19:54:00Z"/>
              <w:rFonts w:asciiTheme="minorHAnsi" w:eastAsiaTheme="minorEastAsia" w:hAnsiTheme="minorHAnsi" w:cstheme="minorBidi"/>
              <w:noProof/>
              <w:sz w:val="22"/>
              <w:szCs w:val="22"/>
            </w:rPr>
          </w:pPr>
          <w:del w:id="259" w:author="kbatzer" w:date="2013-11-24T19:54:00Z">
            <w:r w:rsidRPr="00DC0366" w:rsidDel="00DC0366">
              <w:rPr>
                <w:noProof/>
                <w:snapToGrid w:val="0"/>
                <w:w w:val="0"/>
                <w:rPrChange w:id="260" w:author="kbatzer" w:date="2013-11-24T19:54:00Z">
                  <w:rPr>
                    <w:rStyle w:val="Hyperlink"/>
                    <w:noProof/>
                    <w:snapToGrid w:val="0"/>
                    <w:w w:val="0"/>
                  </w:rPr>
                </w:rPrChange>
              </w:rPr>
              <w:delText>5.3.4.</w:delText>
            </w:r>
            <w:r w:rsidDel="00DC0366">
              <w:rPr>
                <w:rFonts w:asciiTheme="minorHAnsi" w:eastAsiaTheme="minorEastAsia" w:hAnsiTheme="minorHAnsi" w:cstheme="minorBidi"/>
                <w:noProof/>
                <w:sz w:val="22"/>
                <w:szCs w:val="22"/>
              </w:rPr>
              <w:tab/>
            </w:r>
            <w:r w:rsidRPr="00DC0366" w:rsidDel="00DC0366">
              <w:rPr>
                <w:noProof/>
                <w:rPrChange w:id="261" w:author="kbatzer" w:date="2013-11-24T19:54:00Z">
                  <w:rPr>
                    <w:rStyle w:val="Hyperlink"/>
                    <w:noProof/>
                  </w:rPr>
                </w:rPrChange>
              </w:rPr>
              <w:delText>Stimulation and Recording</w:delText>
            </w:r>
            <w:r w:rsidDel="00DC0366">
              <w:rPr>
                <w:noProof/>
                <w:webHidden/>
              </w:rPr>
              <w:tab/>
            </w:r>
          </w:del>
          <w:del w:id="262" w:author="kbatzer" w:date="2013-11-24T19:40:00Z">
            <w:r w:rsidR="00A455A1" w:rsidDel="00361446">
              <w:rPr>
                <w:noProof/>
                <w:webHidden/>
              </w:rPr>
              <w:delText>64</w:delText>
            </w:r>
          </w:del>
        </w:p>
        <w:p w:rsidR="00722F7E" w:rsidDel="00DC0366" w:rsidRDefault="00722F7E">
          <w:pPr>
            <w:pStyle w:val="TOC2"/>
            <w:tabs>
              <w:tab w:val="left" w:pos="1760"/>
              <w:tab w:val="right" w:leader="dot" w:pos="8630"/>
            </w:tabs>
            <w:rPr>
              <w:del w:id="263" w:author="kbatzer" w:date="2013-11-24T19:54:00Z"/>
              <w:rFonts w:asciiTheme="minorHAnsi" w:eastAsiaTheme="minorEastAsia" w:hAnsiTheme="minorHAnsi" w:cstheme="minorBidi"/>
              <w:noProof/>
              <w:sz w:val="22"/>
              <w:szCs w:val="22"/>
            </w:rPr>
          </w:pPr>
          <w:del w:id="264" w:author="kbatzer" w:date="2013-11-24T19:54:00Z">
            <w:r w:rsidRPr="00DC0366" w:rsidDel="00DC0366">
              <w:rPr>
                <w:noProof/>
                <w:rPrChange w:id="265" w:author="kbatzer" w:date="2013-11-24T19:54:00Z">
                  <w:rPr>
                    <w:rStyle w:val="Hyperlink"/>
                    <w:noProof/>
                  </w:rPr>
                </w:rPrChange>
              </w:rPr>
              <w:delText>5.4.</w:delText>
            </w:r>
            <w:r w:rsidDel="00DC0366">
              <w:rPr>
                <w:rFonts w:asciiTheme="minorHAnsi" w:eastAsiaTheme="minorEastAsia" w:hAnsiTheme="minorHAnsi" w:cstheme="minorBidi"/>
                <w:noProof/>
                <w:sz w:val="22"/>
                <w:szCs w:val="22"/>
              </w:rPr>
              <w:tab/>
            </w:r>
            <w:r w:rsidRPr="00DC0366" w:rsidDel="00DC0366">
              <w:rPr>
                <w:noProof/>
                <w:rPrChange w:id="266" w:author="kbatzer" w:date="2013-11-24T19:54:00Z">
                  <w:rPr>
                    <w:rStyle w:val="Hyperlink"/>
                    <w:noProof/>
                  </w:rPr>
                </w:rPrChange>
              </w:rPr>
              <w:delText>Results</w:delText>
            </w:r>
            <w:r w:rsidDel="00DC0366">
              <w:rPr>
                <w:noProof/>
                <w:webHidden/>
              </w:rPr>
              <w:tab/>
            </w:r>
          </w:del>
          <w:del w:id="267" w:author="kbatzer" w:date="2013-11-24T19:40:00Z">
            <w:r w:rsidR="00A455A1" w:rsidDel="00361446">
              <w:rPr>
                <w:noProof/>
                <w:webHidden/>
              </w:rPr>
              <w:delText>64</w:delText>
            </w:r>
          </w:del>
        </w:p>
        <w:p w:rsidR="00722F7E" w:rsidDel="00DC0366" w:rsidRDefault="00722F7E">
          <w:pPr>
            <w:pStyle w:val="TOC1"/>
            <w:rPr>
              <w:del w:id="268" w:author="kbatzer" w:date="2013-11-24T19:54:00Z"/>
              <w:rFonts w:asciiTheme="minorHAnsi" w:eastAsiaTheme="minorEastAsia" w:hAnsiTheme="minorHAnsi" w:cstheme="minorBidi"/>
              <w:noProof/>
              <w:sz w:val="22"/>
              <w:szCs w:val="22"/>
            </w:rPr>
          </w:pPr>
          <w:del w:id="269" w:author="kbatzer" w:date="2013-11-24T19:54:00Z">
            <w:r w:rsidRPr="00DC0366" w:rsidDel="00DC0366">
              <w:rPr>
                <w:noProof/>
                <w:rPrChange w:id="270" w:author="kbatzer" w:date="2013-11-24T19:54:00Z">
                  <w:rPr>
                    <w:rStyle w:val="Hyperlink"/>
                    <w:noProof/>
                  </w:rPr>
                </w:rPrChange>
              </w:rPr>
              <w:delText>6.</w:delText>
            </w:r>
            <w:r w:rsidDel="00DC0366">
              <w:rPr>
                <w:rFonts w:asciiTheme="minorHAnsi" w:eastAsiaTheme="minorEastAsia" w:hAnsiTheme="minorHAnsi" w:cstheme="minorBidi"/>
                <w:noProof/>
                <w:sz w:val="22"/>
                <w:szCs w:val="22"/>
              </w:rPr>
              <w:tab/>
            </w:r>
            <w:r w:rsidRPr="00DC0366" w:rsidDel="00DC0366">
              <w:rPr>
                <w:noProof/>
                <w:rPrChange w:id="271" w:author="kbatzer" w:date="2013-11-24T19:54:00Z">
                  <w:rPr>
                    <w:rStyle w:val="Hyperlink"/>
                    <w:noProof/>
                  </w:rPr>
                </w:rPrChange>
              </w:rPr>
              <w:delText>Specifications Review</w:delText>
            </w:r>
            <w:r w:rsidDel="00DC0366">
              <w:rPr>
                <w:noProof/>
                <w:webHidden/>
              </w:rPr>
              <w:tab/>
            </w:r>
          </w:del>
          <w:del w:id="272" w:author="kbatzer" w:date="2013-11-24T19:40:00Z">
            <w:r w:rsidR="00A455A1" w:rsidDel="00361446">
              <w:rPr>
                <w:noProof/>
                <w:webHidden/>
              </w:rPr>
              <w:delText>68</w:delText>
            </w:r>
          </w:del>
        </w:p>
        <w:p w:rsidR="00722F7E" w:rsidDel="00DC0366" w:rsidRDefault="00722F7E">
          <w:pPr>
            <w:pStyle w:val="TOC1"/>
            <w:rPr>
              <w:del w:id="273" w:author="kbatzer" w:date="2013-11-24T19:54:00Z"/>
              <w:rFonts w:asciiTheme="minorHAnsi" w:eastAsiaTheme="minorEastAsia" w:hAnsiTheme="minorHAnsi" w:cstheme="minorBidi"/>
              <w:noProof/>
              <w:sz w:val="22"/>
              <w:szCs w:val="22"/>
            </w:rPr>
          </w:pPr>
          <w:del w:id="274" w:author="kbatzer" w:date="2013-11-24T19:54:00Z">
            <w:r w:rsidRPr="00DC0366" w:rsidDel="00DC0366">
              <w:rPr>
                <w:noProof/>
                <w:rPrChange w:id="275" w:author="kbatzer" w:date="2013-11-24T19:54:00Z">
                  <w:rPr>
                    <w:rStyle w:val="Hyperlink"/>
                    <w:noProof/>
                  </w:rPr>
                </w:rPrChange>
              </w:rPr>
              <w:delText>7.</w:delText>
            </w:r>
            <w:r w:rsidDel="00DC0366">
              <w:rPr>
                <w:rFonts w:asciiTheme="minorHAnsi" w:eastAsiaTheme="minorEastAsia" w:hAnsiTheme="minorHAnsi" w:cstheme="minorBidi"/>
                <w:noProof/>
                <w:sz w:val="22"/>
                <w:szCs w:val="22"/>
              </w:rPr>
              <w:tab/>
            </w:r>
            <w:r w:rsidRPr="00DC0366" w:rsidDel="00DC0366">
              <w:rPr>
                <w:noProof/>
                <w:rPrChange w:id="276" w:author="kbatzer" w:date="2013-11-24T19:54:00Z">
                  <w:rPr>
                    <w:rStyle w:val="Hyperlink"/>
                    <w:noProof/>
                  </w:rPr>
                </w:rPrChange>
              </w:rPr>
              <w:delText>Conclusions</w:delText>
            </w:r>
            <w:r w:rsidDel="00DC0366">
              <w:rPr>
                <w:noProof/>
                <w:webHidden/>
              </w:rPr>
              <w:tab/>
            </w:r>
          </w:del>
          <w:del w:id="277" w:author="kbatzer" w:date="2013-11-24T19:40:00Z">
            <w:r w:rsidR="00A455A1" w:rsidDel="00361446">
              <w:rPr>
                <w:noProof/>
                <w:webHidden/>
              </w:rPr>
              <w:delText>71</w:delText>
            </w:r>
          </w:del>
        </w:p>
        <w:p w:rsidR="00722F7E" w:rsidDel="00DC0366" w:rsidRDefault="00722F7E">
          <w:pPr>
            <w:pStyle w:val="TOC1"/>
            <w:rPr>
              <w:del w:id="278" w:author="kbatzer" w:date="2013-11-24T19:54:00Z"/>
              <w:rFonts w:asciiTheme="minorHAnsi" w:eastAsiaTheme="minorEastAsia" w:hAnsiTheme="minorHAnsi" w:cstheme="minorBidi"/>
              <w:noProof/>
              <w:sz w:val="22"/>
              <w:szCs w:val="22"/>
            </w:rPr>
          </w:pPr>
          <w:del w:id="279" w:author="kbatzer" w:date="2013-11-24T19:54:00Z">
            <w:r w:rsidRPr="00DC0366" w:rsidDel="00DC0366">
              <w:rPr>
                <w:noProof/>
                <w:rPrChange w:id="280" w:author="kbatzer" w:date="2013-11-24T19:54:00Z">
                  <w:rPr>
                    <w:rStyle w:val="Hyperlink"/>
                    <w:noProof/>
                  </w:rPr>
                </w:rPrChange>
              </w:rPr>
              <w:delText>8.</w:delText>
            </w:r>
            <w:r w:rsidDel="00DC0366">
              <w:rPr>
                <w:rFonts w:asciiTheme="minorHAnsi" w:eastAsiaTheme="minorEastAsia" w:hAnsiTheme="minorHAnsi" w:cstheme="minorBidi"/>
                <w:noProof/>
                <w:sz w:val="22"/>
                <w:szCs w:val="22"/>
              </w:rPr>
              <w:tab/>
            </w:r>
            <w:r w:rsidRPr="00DC0366" w:rsidDel="00DC0366">
              <w:rPr>
                <w:noProof/>
                <w:rPrChange w:id="281" w:author="kbatzer" w:date="2013-11-24T19:54:00Z">
                  <w:rPr>
                    <w:rStyle w:val="Hyperlink"/>
                    <w:noProof/>
                  </w:rPr>
                </w:rPrChange>
              </w:rPr>
              <w:delText>References</w:delText>
            </w:r>
            <w:r w:rsidDel="00DC0366">
              <w:rPr>
                <w:noProof/>
                <w:webHidden/>
              </w:rPr>
              <w:tab/>
            </w:r>
          </w:del>
          <w:del w:id="282" w:author="kbatzer" w:date="2013-11-24T19:40:00Z">
            <w:r w:rsidR="00A455A1" w:rsidDel="00361446">
              <w:rPr>
                <w:noProof/>
                <w:webHidden/>
              </w:rPr>
              <w:delText>72</w:delText>
            </w:r>
          </w:del>
        </w:p>
        <w:p w:rsidR="00722F7E" w:rsidDel="00DC0366" w:rsidRDefault="00722F7E">
          <w:pPr>
            <w:pStyle w:val="TOC1"/>
            <w:rPr>
              <w:del w:id="283" w:author="kbatzer" w:date="2013-11-24T19:54:00Z"/>
              <w:rFonts w:asciiTheme="minorHAnsi" w:eastAsiaTheme="minorEastAsia" w:hAnsiTheme="minorHAnsi" w:cstheme="minorBidi"/>
              <w:noProof/>
              <w:sz w:val="22"/>
              <w:szCs w:val="22"/>
            </w:rPr>
          </w:pPr>
          <w:del w:id="284" w:author="kbatzer" w:date="2013-11-24T19:54:00Z">
            <w:r w:rsidRPr="00DC0366" w:rsidDel="00DC0366">
              <w:rPr>
                <w:noProof/>
                <w:rPrChange w:id="285" w:author="kbatzer" w:date="2013-11-24T19:54:00Z">
                  <w:rPr>
                    <w:rStyle w:val="Hyperlink"/>
                    <w:noProof/>
                  </w:rPr>
                </w:rPrChange>
              </w:rPr>
              <w:delText>9.</w:delText>
            </w:r>
            <w:r w:rsidDel="00DC0366">
              <w:rPr>
                <w:rFonts w:asciiTheme="minorHAnsi" w:eastAsiaTheme="minorEastAsia" w:hAnsiTheme="minorHAnsi" w:cstheme="minorBidi"/>
                <w:noProof/>
                <w:sz w:val="22"/>
                <w:szCs w:val="22"/>
              </w:rPr>
              <w:tab/>
            </w:r>
            <w:r w:rsidRPr="00DC0366" w:rsidDel="00DC0366">
              <w:rPr>
                <w:noProof/>
                <w:rPrChange w:id="286" w:author="kbatzer" w:date="2013-11-24T19:54:00Z">
                  <w:rPr>
                    <w:rStyle w:val="Hyperlink"/>
                    <w:noProof/>
                  </w:rPr>
                </w:rPrChange>
              </w:rPr>
              <w:delText>Appendices</w:delText>
            </w:r>
            <w:r w:rsidDel="00DC0366">
              <w:rPr>
                <w:noProof/>
                <w:webHidden/>
              </w:rPr>
              <w:tab/>
            </w:r>
          </w:del>
          <w:del w:id="287" w:author="kbatzer" w:date="2013-11-24T19:40:00Z">
            <w:r w:rsidR="00A455A1" w:rsidDel="00361446">
              <w:rPr>
                <w:noProof/>
                <w:webHidden/>
              </w:rPr>
              <w:delText>75</w:delText>
            </w:r>
          </w:del>
        </w:p>
        <w:p w:rsidR="00722F7E" w:rsidDel="00DC0366" w:rsidRDefault="00722F7E">
          <w:pPr>
            <w:pStyle w:val="TOC2"/>
            <w:tabs>
              <w:tab w:val="left" w:pos="1760"/>
              <w:tab w:val="right" w:leader="dot" w:pos="8630"/>
            </w:tabs>
            <w:rPr>
              <w:del w:id="288" w:author="kbatzer" w:date="2013-11-24T19:54:00Z"/>
              <w:rFonts w:asciiTheme="minorHAnsi" w:eastAsiaTheme="minorEastAsia" w:hAnsiTheme="minorHAnsi" w:cstheme="minorBidi"/>
              <w:noProof/>
              <w:sz w:val="22"/>
              <w:szCs w:val="22"/>
            </w:rPr>
          </w:pPr>
          <w:del w:id="289" w:author="kbatzer" w:date="2013-11-24T19:54:00Z">
            <w:r w:rsidRPr="00DC0366" w:rsidDel="00DC0366">
              <w:rPr>
                <w:noProof/>
                <w:rPrChange w:id="290" w:author="kbatzer" w:date="2013-11-24T19:54:00Z">
                  <w:rPr>
                    <w:rStyle w:val="Hyperlink"/>
                    <w:noProof/>
                  </w:rPr>
                </w:rPrChange>
              </w:rPr>
              <w:delText>9.1.</w:delText>
            </w:r>
            <w:r w:rsidDel="00DC0366">
              <w:rPr>
                <w:rFonts w:asciiTheme="minorHAnsi" w:eastAsiaTheme="minorEastAsia" w:hAnsiTheme="minorHAnsi" w:cstheme="minorBidi"/>
                <w:noProof/>
                <w:sz w:val="22"/>
                <w:szCs w:val="22"/>
              </w:rPr>
              <w:tab/>
            </w:r>
            <w:r w:rsidRPr="00DC0366" w:rsidDel="00DC0366">
              <w:rPr>
                <w:noProof/>
                <w:rPrChange w:id="291" w:author="kbatzer" w:date="2013-11-24T19:54:00Z">
                  <w:rPr>
                    <w:rStyle w:val="Hyperlink"/>
                    <w:noProof/>
                  </w:rPr>
                </w:rPrChange>
              </w:rPr>
              <w:delText>GitHub Repository</w:delText>
            </w:r>
            <w:r w:rsidDel="00DC0366">
              <w:rPr>
                <w:noProof/>
                <w:webHidden/>
              </w:rPr>
              <w:tab/>
            </w:r>
          </w:del>
          <w:del w:id="292" w:author="kbatzer" w:date="2013-11-24T19:40:00Z">
            <w:r w:rsidR="00A455A1" w:rsidDel="00361446">
              <w:rPr>
                <w:noProof/>
                <w:webHidden/>
              </w:rPr>
              <w:delText>75</w:delText>
            </w:r>
          </w:del>
        </w:p>
        <w:p w:rsidR="00722F7E" w:rsidDel="00DC0366" w:rsidRDefault="00722F7E">
          <w:pPr>
            <w:pStyle w:val="TOC2"/>
            <w:tabs>
              <w:tab w:val="left" w:pos="1760"/>
              <w:tab w:val="right" w:leader="dot" w:pos="8630"/>
            </w:tabs>
            <w:rPr>
              <w:del w:id="293" w:author="kbatzer" w:date="2013-11-24T19:54:00Z"/>
              <w:rFonts w:asciiTheme="minorHAnsi" w:eastAsiaTheme="minorEastAsia" w:hAnsiTheme="minorHAnsi" w:cstheme="minorBidi"/>
              <w:noProof/>
              <w:sz w:val="22"/>
              <w:szCs w:val="22"/>
            </w:rPr>
          </w:pPr>
          <w:del w:id="294" w:author="kbatzer" w:date="2013-11-24T19:54:00Z">
            <w:r w:rsidRPr="00DC0366" w:rsidDel="00DC0366">
              <w:rPr>
                <w:noProof/>
                <w:rPrChange w:id="295" w:author="kbatzer" w:date="2013-11-24T19:54:00Z">
                  <w:rPr>
                    <w:rStyle w:val="Hyperlink"/>
                    <w:noProof/>
                  </w:rPr>
                </w:rPrChange>
              </w:rPr>
              <w:delText>9.2.</w:delText>
            </w:r>
            <w:r w:rsidDel="00DC0366">
              <w:rPr>
                <w:rFonts w:asciiTheme="minorHAnsi" w:eastAsiaTheme="minorEastAsia" w:hAnsiTheme="minorHAnsi" w:cstheme="minorBidi"/>
                <w:noProof/>
                <w:sz w:val="22"/>
                <w:szCs w:val="22"/>
              </w:rPr>
              <w:tab/>
            </w:r>
            <w:r w:rsidRPr="00DC0366" w:rsidDel="00DC0366">
              <w:rPr>
                <w:noProof/>
                <w:rPrChange w:id="296" w:author="kbatzer" w:date="2013-11-24T19:54:00Z">
                  <w:rPr>
                    <w:rStyle w:val="Hyperlink"/>
                    <w:noProof/>
                  </w:rPr>
                </w:rPrChange>
              </w:rPr>
              <w:delText>Programming FPGA</w:delText>
            </w:r>
            <w:r w:rsidDel="00DC0366">
              <w:rPr>
                <w:noProof/>
                <w:webHidden/>
              </w:rPr>
              <w:tab/>
            </w:r>
          </w:del>
          <w:del w:id="297" w:author="kbatzer" w:date="2013-11-24T19:40:00Z">
            <w:r w:rsidR="00A455A1" w:rsidDel="00361446">
              <w:rPr>
                <w:noProof/>
                <w:webHidden/>
              </w:rPr>
              <w:delText>75</w:delText>
            </w:r>
          </w:del>
        </w:p>
        <w:p w:rsidR="00722F7E" w:rsidDel="00DC0366" w:rsidRDefault="00722F7E">
          <w:pPr>
            <w:pStyle w:val="TOC2"/>
            <w:tabs>
              <w:tab w:val="left" w:pos="1760"/>
              <w:tab w:val="right" w:leader="dot" w:pos="8630"/>
            </w:tabs>
            <w:rPr>
              <w:del w:id="298" w:author="kbatzer" w:date="2013-11-24T19:54:00Z"/>
              <w:rFonts w:asciiTheme="minorHAnsi" w:eastAsiaTheme="minorEastAsia" w:hAnsiTheme="minorHAnsi" w:cstheme="minorBidi"/>
              <w:noProof/>
              <w:sz w:val="22"/>
              <w:szCs w:val="22"/>
            </w:rPr>
          </w:pPr>
          <w:del w:id="299" w:author="kbatzer" w:date="2013-11-24T19:54:00Z">
            <w:r w:rsidRPr="00DC0366" w:rsidDel="00DC0366">
              <w:rPr>
                <w:noProof/>
                <w:rPrChange w:id="300" w:author="kbatzer" w:date="2013-11-24T19:54:00Z">
                  <w:rPr>
                    <w:rStyle w:val="Hyperlink"/>
                    <w:noProof/>
                  </w:rPr>
                </w:rPrChange>
              </w:rPr>
              <w:delText>9.3.</w:delText>
            </w:r>
            <w:r w:rsidDel="00DC0366">
              <w:rPr>
                <w:rFonts w:asciiTheme="minorHAnsi" w:eastAsiaTheme="minorEastAsia" w:hAnsiTheme="minorHAnsi" w:cstheme="minorBidi"/>
                <w:noProof/>
                <w:sz w:val="22"/>
                <w:szCs w:val="22"/>
              </w:rPr>
              <w:tab/>
            </w:r>
            <w:r w:rsidRPr="00DC0366" w:rsidDel="00DC0366">
              <w:rPr>
                <w:noProof/>
                <w:rPrChange w:id="301" w:author="kbatzer" w:date="2013-11-24T19:54:00Z">
                  <w:rPr>
                    <w:rStyle w:val="Hyperlink"/>
                    <w:noProof/>
                  </w:rPr>
                </w:rPrChange>
              </w:rPr>
              <w:delText>Programming Cypress EZ-USB (CY7C68013A)</w:delText>
            </w:r>
            <w:r w:rsidDel="00DC0366">
              <w:rPr>
                <w:noProof/>
                <w:webHidden/>
              </w:rPr>
              <w:tab/>
            </w:r>
          </w:del>
          <w:del w:id="302" w:author="kbatzer" w:date="2013-11-24T19:40:00Z">
            <w:r w:rsidR="00A455A1" w:rsidDel="00361446">
              <w:rPr>
                <w:noProof/>
                <w:webHidden/>
              </w:rPr>
              <w:delText>77</w:delText>
            </w:r>
          </w:del>
        </w:p>
        <w:p w:rsidR="00722F7E" w:rsidDel="00DC0366" w:rsidRDefault="00722F7E">
          <w:pPr>
            <w:pStyle w:val="TOC2"/>
            <w:tabs>
              <w:tab w:val="left" w:pos="1760"/>
              <w:tab w:val="right" w:leader="dot" w:pos="8630"/>
            </w:tabs>
            <w:rPr>
              <w:del w:id="303" w:author="kbatzer" w:date="2013-11-24T19:54:00Z"/>
              <w:rFonts w:asciiTheme="minorHAnsi" w:eastAsiaTheme="minorEastAsia" w:hAnsiTheme="minorHAnsi" w:cstheme="minorBidi"/>
              <w:noProof/>
              <w:sz w:val="22"/>
              <w:szCs w:val="22"/>
            </w:rPr>
          </w:pPr>
          <w:del w:id="304" w:author="kbatzer" w:date="2013-11-24T19:54:00Z">
            <w:r w:rsidRPr="00DC0366" w:rsidDel="00DC0366">
              <w:rPr>
                <w:noProof/>
                <w:rPrChange w:id="305" w:author="kbatzer" w:date="2013-11-24T19:54:00Z">
                  <w:rPr>
                    <w:rStyle w:val="Hyperlink"/>
                    <w:noProof/>
                  </w:rPr>
                </w:rPrChange>
              </w:rPr>
              <w:delText>9.4.</w:delText>
            </w:r>
            <w:r w:rsidDel="00DC0366">
              <w:rPr>
                <w:rFonts w:asciiTheme="minorHAnsi" w:eastAsiaTheme="minorEastAsia" w:hAnsiTheme="minorHAnsi" w:cstheme="minorBidi"/>
                <w:noProof/>
                <w:sz w:val="22"/>
                <w:szCs w:val="22"/>
              </w:rPr>
              <w:tab/>
            </w:r>
            <w:r w:rsidRPr="00DC0366" w:rsidDel="00DC0366">
              <w:rPr>
                <w:noProof/>
                <w:rPrChange w:id="306" w:author="kbatzer" w:date="2013-11-24T19:54:00Z">
                  <w:rPr>
                    <w:rStyle w:val="Hyperlink"/>
                    <w:noProof/>
                  </w:rPr>
                </w:rPrChange>
              </w:rPr>
              <w:delText>DASCC Scripting Amplitude</w:delText>
            </w:r>
            <w:r w:rsidDel="00DC0366">
              <w:rPr>
                <w:noProof/>
                <w:webHidden/>
              </w:rPr>
              <w:tab/>
            </w:r>
          </w:del>
          <w:del w:id="307" w:author="kbatzer" w:date="2013-11-24T19:40:00Z">
            <w:r w:rsidR="00A455A1" w:rsidDel="00361446">
              <w:rPr>
                <w:noProof/>
                <w:webHidden/>
              </w:rPr>
              <w:delText>79</w:delText>
            </w:r>
          </w:del>
        </w:p>
        <w:p w:rsidR="00722F7E" w:rsidDel="00DC0366" w:rsidRDefault="00722F7E">
          <w:pPr>
            <w:pStyle w:val="TOC2"/>
            <w:tabs>
              <w:tab w:val="left" w:pos="1760"/>
              <w:tab w:val="right" w:leader="dot" w:pos="8630"/>
            </w:tabs>
            <w:rPr>
              <w:del w:id="308" w:author="kbatzer" w:date="2013-11-24T19:54:00Z"/>
              <w:rFonts w:asciiTheme="minorHAnsi" w:eastAsiaTheme="minorEastAsia" w:hAnsiTheme="minorHAnsi" w:cstheme="minorBidi"/>
              <w:noProof/>
              <w:sz w:val="22"/>
              <w:szCs w:val="22"/>
            </w:rPr>
          </w:pPr>
          <w:del w:id="309" w:author="kbatzer" w:date="2013-11-24T19:54:00Z">
            <w:r w:rsidRPr="00DC0366" w:rsidDel="00DC0366">
              <w:rPr>
                <w:noProof/>
                <w:rPrChange w:id="310" w:author="kbatzer" w:date="2013-11-24T19:54:00Z">
                  <w:rPr>
                    <w:rStyle w:val="Hyperlink"/>
                    <w:noProof/>
                  </w:rPr>
                </w:rPrChange>
              </w:rPr>
              <w:delText>9.5.</w:delText>
            </w:r>
            <w:r w:rsidDel="00DC0366">
              <w:rPr>
                <w:rFonts w:asciiTheme="minorHAnsi" w:eastAsiaTheme="minorEastAsia" w:hAnsiTheme="minorHAnsi" w:cstheme="minorBidi"/>
                <w:noProof/>
                <w:sz w:val="22"/>
                <w:szCs w:val="22"/>
              </w:rPr>
              <w:tab/>
            </w:r>
            <w:r w:rsidRPr="00DC0366" w:rsidDel="00DC0366">
              <w:rPr>
                <w:noProof/>
                <w:rPrChange w:id="311" w:author="kbatzer" w:date="2013-11-24T19:54:00Z">
                  <w:rPr>
                    <w:rStyle w:val="Hyperlink"/>
                    <w:noProof/>
                  </w:rPr>
                </w:rPrChange>
              </w:rPr>
              <w:delText>Earthworm Script and Waveform</w:delText>
            </w:r>
            <w:r w:rsidDel="00DC0366">
              <w:rPr>
                <w:noProof/>
                <w:webHidden/>
              </w:rPr>
              <w:tab/>
            </w:r>
          </w:del>
          <w:del w:id="312" w:author="kbatzer" w:date="2013-11-24T19:40:00Z">
            <w:r w:rsidR="00A455A1" w:rsidDel="00361446">
              <w:rPr>
                <w:noProof/>
                <w:webHidden/>
              </w:rPr>
              <w:delText>80</w:delText>
            </w:r>
          </w:del>
        </w:p>
        <w:p w:rsidR="00722F7E" w:rsidDel="00DC0366" w:rsidRDefault="00722F7E">
          <w:pPr>
            <w:pStyle w:val="TOC2"/>
            <w:tabs>
              <w:tab w:val="left" w:pos="1760"/>
              <w:tab w:val="right" w:leader="dot" w:pos="8630"/>
            </w:tabs>
            <w:rPr>
              <w:del w:id="313" w:author="kbatzer" w:date="2013-11-24T19:54:00Z"/>
              <w:rFonts w:asciiTheme="minorHAnsi" w:eastAsiaTheme="minorEastAsia" w:hAnsiTheme="minorHAnsi" w:cstheme="minorBidi"/>
              <w:noProof/>
              <w:sz w:val="22"/>
              <w:szCs w:val="22"/>
            </w:rPr>
          </w:pPr>
          <w:del w:id="314" w:author="kbatzer" w:date="2013-11-24T19:54:00Z">
            <w:r w:rsidRPr="00DC0366" w:rsidDel="00DC0366">
              <w:rPr>
                <w:noProof/>
                <w:rPrChange w:id="315" w:author="kbatzer" w:date="2013-11-24T19:54:00Z">
                  <w:rPr>
                    <w:rStyle w:val="Hyperlink"/>
                    <w:noProof/>
                  </w:rPr>
                </w:rPrChange>
              </w:rPr>
              <w:delText>9.6.</w:delText>
            </w:r>
            <w:r w:rsidDel="00DC0366">
              <w:rPr>
                <w:rFonts w:asciiTheme="minorHAnsi" w:eastAsiaTheme="minorEastAsia" w:hAnsiTheme="minorHAnsi" w:cstheme="minorBidi"/>
                <w:noProof/>
                <w:sz w:val="22"/>
                <w:szCs w:val="22"/>
              </w:rPr>
              <w:tab/>
            </w:r>
            <w:r w:rsidRPr="00DC0366" w:rsidDel="00DC0366">
              <w:rPr>
                <w:noProof/>
                <w:rPrChange w:id="316" w:author="kbatzer" w:date="2013-11-24T19:54:00Z">
                  <w:rPr>
                    <w:rStyle w:val="Hyperlink"/>
                    <w:noProof/>
                  </w:rPr>
                </w:rPrChange>
              </w:rPr>
              <w:delText>DASCC Scripting Commands</w:delText>
            </w:r>
            <w:r w:rsidDel="00DC0366">
              <w:rPr>
                <w:noProof/>
                <w:webHidden/>
              </w:rPr>
              <w:tab/>
            </w:r>
          </w:del>
          <w:del w:id="317" w:author="kbatzer" w:date="2013-11-24T19:40:00Z">
            <w:r w:rsidR="00A455A1" w:rsidDel="00361446">
              <w:rPr>
                <w:noProof/>
                <w:webHidden/>
              </w:rPr>
              <w:delText>81</w:delText>
            </w:r>
          </w:del>
        </w:p>
        <w:p w:rsidR="00C57703" w:rsidRPr="00467BDD" w:rsidRDefault="00C51EBF" w:rsidP="00D774A2">
          <w:pPr>
            <w:spacing w:after="240" w:line="360" w:lineRule="auto"/>
            <w:ind w:firstLine="0"/>
          </w:pPr>
          <w:r w:rsidRPr="0062317E">
            <w:rPr>
              <w:sz w:val="22"/>
              <w:szCs w:val="22"/>
            </w:rPr>
            <w:fldChar w:fldCharType="end"/>
          </w:r>
        </w:p>
      </w:sdtContent>
    </w:sdt>
    <w:p w:rsidR="00C57703" w:rsidRDefault="00C57703" w:rsidP="00B646BE">
      <w:pPr>
        <w:ind w:firstLine="0"/>
        <w:rPr>
          <w:sz w:val="22"/>
        </w:rPr>
      </w:pPr>
    </w:p>
    <w:p w:rsidR="00214D04" w:rsidRPr="0091094A" w:rsidRDefault="0091094A" w:rsidP="00B93E13">
      <w:pPr>
        <w:pageBreakBefore/>
        <w:ind w:firstLine="0"/>
        <w:rPr>
          <w:b/>
        </w:rPr>
      </w:pPr>
      <w:r>
        <w:rPr>
          <w:b/>
        </w:rPr>
        <w:lastRenderedPageBreak/>
        <w:t>List</w:t>
      </w:r>
      <w:r w:rsidRPr="0091094A">
        <w:rPr>
          <w:b/>
        </w:rPr>
        <w:t xml:space="preserve"> of Figures</w:t>
      </w:r>
    </w:p>
    <w:p w:rsidR="00DC0366" w:rsidRDefault="00C51EBF" w:rsidP="00DC0366">
      <w:pPr>
        <w:pStyle w:val="TableofFigures"/>
        <w:tabs>
          <w:tab w:val="right" w:leader="dot" w:pos="8630"/>
        </w:tabs>
        <w:ind w:firstLine="0"/>
        <w:rPr>
          <w:ins w:id="318" w:author="kbatzer" w:date="2013-11-24T19:54:00Z"/>
          <w:rFonts w:asciiTheme="minorHAnsi" w:eastAsiaTheme="minorEastAsia" w:hAnsiTheme="minorHAnsi" w:cstheme="minorBidi"/>
          <w:noProof/>
          <w:sz w:val="22"/>
          <w:szCs w:val="22"/>
        </w:rPr>
      </w:pPr>
      <w:r w:rsidRPr="00BC0EB9">
        <w:rPr>
          <w:sz w:val="22"/>
          <w:szCs w:val="22"/>
        </w:rPr>
        <w:fldChar w:fldCharType="begin"/>
      </w:r>
      <w:r w:rsidR="00214D04" w:rsidRPr="00BC0EB9">
        <w:rPr>
          <w:sz w:val="22"/>
          <w:szCs w:val="22"/>
        </w:rPr>
        <w:instrText xml:space="preserve"> TOC \h \z \c "Figure" </w:instrText>
      </w:r>
      <w:r w:rsidRPr="00BC0EB9">
        <w:rPr>
          <w:sz w:val="22"/>
          <w:szCs w:val="22"/>
        </w:rPr>
        <w:fldChar w:fldCharType="separate"/>
      </w:r>
      <w:ins w:id="319" w:author="kbatzer" w:date="2013-11-24T19:54:00Z">
        <w:r w:rsidR="00DC0366" w:rsidRPr="00FF49C6">
          <w:rPr>
            <w:rStyle w:val="Hyperlink"/>
            <w:noProof/>
          </w:rPr>
          <w:fldChar w:fldCharType="begin"/>
        </w:r>
        <w:r w:rsidR="00DC0366" w:rsidRPr="00FF49C6">
          <w:rPr>
            <w:rStyle w:val="Hyperlink"/>
            <w:noProof/>
          </w:rPr>
          <w:instrText xml:space="preserve"> </w:instrText>
        </w:r>
        <w:r w:rsidR="00DC0366">
          <w:rPr>
            <w:noProof/>
          </w:rPr>
          <w:instrText>HYPERLINK \l "_Toc373086257"</w:instrText>
        </w:r>
        <w:r w:rsidR="00DC0366" w:rsidRPr="00FF49C6">
          <w:rPr>
            <w:rStyle w:val="Hyperlink"/>
            <w:noProof/>
          </w:rPr>
          <w:instrText xml:space="preserve"> </w:instrText>
        </w:r>
        <w:r w:rsidR="00DC0366" w:rsidRPr="00FF49C6">
          <w:rPr>
            <w:rStyle w:val="Hyperlink"/>
            <w:noProof/>
          </w:rPr>
        </w:r>
        <w:r w:rsidR="00DC0366" w:rsidRPr="00FF49C6">
          <w:rPr>
            <w:rStyle w:val="Hyperlink"/>
            <w:noProof/>
          </w:rPr>
          <w:fldChar w:fldCharType="separate"/>
        </w:r>
        <w:r w:rsidR="00DC0366" w:rsidRPr="00FF49C6">
          <w:rPr>
            <w:rStyle w:val="Hyperlink"/>
            <w:noProof/>
          </w:rPr>
          <w:t>Figure 1:  The Data Acquisition and Stimulation System</w:t>
        </w:r>
        <w:r w:rsidR="00DC0366">
          <w:rPr>
            <w:noProof/>
            <w:webHidden/>
          </w:rPr>
          <w:tab/>
        </w:r>
        <w:r w:rsidR="00DC0366">
          <w:rPr>
            <w:noProof/>
            <w:webHidden/>
          </w:rPr>
          <w:fldChar w:fldCharType="begin"/>
        </w:r>
        <w:r w:rsidR="00DC0366">
          <w:rPr>
            <w:noProof/>
            <w:webHidden/>
          </w:rPr>
          <w:instrText xml:space="preserve"> PAGEREF _Toc373086257 \h </w:instrText>
        </w:r>
        <w:r w:rsidR="00DC0366">
          <w:rPr>
            <w:noProof/>
            <w:webHidden/>
          </w:rPr>
        </w:r>
      </w:ins>
      <w:r w:rsidR="00DC0366">
        <w:rPr>
          <w:noProof/>
          <w:webHidden/>
        </w:rPr>
        <w:fldChar w:fldCharType="separate"/>
      </w:r>
      <w:ins w:id="320" w:author="kbatzer" w:date="2013-11-24T19:54:00Z">
        <w:r w:rsidR="00DC0366">
          <w:rPr>
            <w:noProof/>
            <w:webHidden/>
          </w:rPr>
          <w:t>6</w:t>
        </w:r>
        <w:r w:rsidR="00DC0366">
          <w:rPr>
            <w:noProof/>
            <w:webHidden/>
          </w:rPr>
          <w:fldChar w:fldCharType="end"/>
        </w:r>
        <w:r w:rsidR="00DC0366" w:rsidRPr="00FF49C6">
          <w:rPr>
            <w:rStyle w:val="Hyperlink"/>
            <w:noProof/>
          </w:rPr>
          <w:fldChar w:fldCharType="end"/>
        </w:r>
      </w:ins>
    </w:p>
    <w:p w:rsidR="00DC0366" w:rsidRDefault="00DC0366" w:rsidP="00DC0366">
      <w:pPr>
        <w:pStyle w:val="TableofFigures"/>
        <w:tabs>
          <w:tab w:val="right" w:leader="dot" w:pos="8630"/>
        </w:tabs>
        <w:ind w:firstLine="0"/>
        <w:rPr>
          <w:ins w:id="321" w:author="kbatzer" w:date="2013-11-24T19:54:00Z"/>
          <w:rFonts w:asciiTheme="minorHAnsi" w:eastAsiaTheme="minorEastAsia" w:hAnsiTheme="minorHAnsi" w:cstheme="minorBidi"/>
          <w:noProof/>
          <w:sz w:val="22"/>
          <w:szCs w:val="22"/>
        </w:rPr>
      </w:pPr>
      <w:ins w:id="322"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"_Toc373086258"</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2:  Acquisition Data Flow</w:t>
        </w:r>
        <w:r>
          <w:rPr>
            <w:noProof/>
            <w:webHidden/>
          </w:rPr>
          <w:tab/>
        </w:r>
        <w:r>
          <w:rPr>
            <w:noProof/>
            <w:webHidden/>
          </w:rPr>
          <w:fldChar w:fldCharType="begin"/>
        </w:r>
        <w:r>
          <w:rPr>
            <w:noProof/>
            <w:webHidden/>
          </w:rPr>
          <w:instrText xml:space="preserve"> PAGEREF _Toc373086258 \h </w:instrText>
        </w:r>
        <w:r>
          <w:rPr>
            <w:noProof/>
            <w:webHidden/>
          </w:rPr>
        </w:r>
      </w:ins>
      <w:r>
        <w:rPr>
          <w:noProof/>
          <w:webHidden/>
        </w:rPr>
        <w:fldChar w:fldCharType="separate"/>
      </w:r>
      <w:ins w:id="323" w:author="kbatzer" w:date="2013-11-24T19:54:00Z">
        <w:r>
          <w:rPr>
            <w:noProof/>
            <w:webHidden/>
          </w:rPr>
          <w:t>7</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24" w:author="kbatzer" w:date="2013-11-24T19:54:00Z"/>
          <w:rFonts w:asciiTheme="minorHAnsi" w:eastAsiaTheme="minorEastAsia" w:hAnsiTheme="minorHAnsi" w:cstheme="minorBidi"/>
          <w:noProof/>
          <w:sz w:val="22"/>
          <w:szCs w:val="22"/>
        </w:rPr>
      </w:pPr>
      <w:ins w:id="325"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"_Toc373086259"</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3:  Stimulation Data Flow</w:t>
        </w:r>
        <w:r>
          <w:rPr>
            <w:noProof/>
            <w:webHidden/>
          </w:rPr>
          <w:tab/>
        </w:r>
        <w:r>
          <w:rPr>
            <w:noProof/>
            <w:webHidden/>
          </w:rPr>
          <w:fldChar w:fldCharType="begin"/>
        </w:r>
        <w:r>
          <w:rPr>
            <w:noProof/>
            <w:webHidden/>
          </w:rPr>
          <w:instrText xml:space="preserve"> PAGEREF _Toc373086259 \h </w:instrText>
        </w:r>
        <w:r>
          <w:rPr>
            <w:noProof/>
            <w:webHidden/>
          </w:rPr>
        </w:r>
      </w:ins>
      <w:r>
        <w:rPr>
          <w:noProof/>
          <w:webHidden/>
        </w:rPr>
        <w:fldChar w:fldCharType="separate"/>
      </w:r>
      <w:ins w:id="326" w:author="kbatzer" w:date="2013-11-24T19:54:00Z">
        <w:r>
          <w:rPr>
            <w:noProof/>
            <w:webHidden/>
          </w:rPr>
          <w:t>10</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27" w:author="kbatzer" w:date="2013-11-24T19:54:00Z"/>
          <w:rFonts w:asciiTheme="minorHAnsi" w:eastAsiaTheme="minorEastAsia" w:hAnsiTheme="minorHAnsi" w:cstheme="minorBidi"/>
          <w:noProof/>
          <w:sz w:val="22"/>
          <w:szCs w:val="22"/>
        </w:rPr>
      </w:pPr>
      <w:ins w:id="328"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"_Toc373086260"</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4:  FPGA Top-Level Configuration</w:t>
        </w:r>
        <w:r>
          <w:rPr>
            <w:noProof/>
            <w:webHidden/>
          </w:rPr>
          <w:tab/>
        </w:r>
        <w:r>
          <w:rPr>
            <w:noProof/>
            <w:webHidden/>
          </w:rPr>
          <w:fldChar w:fldCharType="begin"/>
        </w:r>
        <w:r>
          <w:rPr>
            <w:noProof/>
            <w:webHidden/>
          </w:rPr>
          <w:instrText xml:space="preserve"> PAGEREF _Toc373086260 \h </w:instrText>
        </w:r>
        <w:r>
          <w:rPr>
            <w:noProof/>
            <w:webHidden/>
          </w:rPr>
        </w:r>
      </w:ins>
      <w:r>
        <w:rPr>
          <w:noProof/>
          <w:webHidden/>
        </w:rPr>
        <w:fldChar w:fldCharType="separate"/>
      </w:r>
      <w:ins w:id="329" w:author="kbatzer" w:date="2013-11-24T19:54:00Z">
        <w:r>
          <w:rPr>
            <w:noProof/>
            <w:webHidden/>
          </w:rPr>
          <w:t>12</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30" w:author="kbatzer" w:date="2013-11-24T19:54:00Z"/>
          <w:rFonts w:asciiTheme="minorHAnsi" w:eastAsiaTheme="minorEastAsia" w:hAnsiTheme="minorHAnsi" w:cstheme="minorBidi"/>
          <w:noProof/>
          <w:sz w:val="22"/>
          <w:szCs w:val="22"/>
        </w:rPr>
      </w:pPr>
      <w:ins w:id="331"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"_Toc373086261"</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5:  AD7606 Serial Read Operation (Figure 6 from [20])</w:t>
        </w:r>
        <w:r>
          <w:rPr>
            <w:noProof/>
            <w:webHidden/>
          </w:rPr>
          <w:tab/>
        </w:r>
        <w:r>
          <w:rPr>
            <w:noProof/>
            <w:webHidden/>
          </w:rPr>
          <w:fldChar w:fldCharType="begin"/>
        </w:r>
        <w:r>
          <w:rPr>
            <w:noProof/>
            <w:webHidden/>
          </w:rPr>
          <w:instrText xml:space="preserve"> PAGEREF _Toc373086261 \h </w:instrText>
        </w:r>
        <w:r>
          <w:rPr>
            <w:noProof/>
            <w:webHidden/>
          </w:rPr>
        </w:r>
      </w:ins>
      <w:r>
        <w:rPr>
          <w:noProof/>
          <w:webHidden/>
        </w:rPr>
        <w:fldChar w:fldCharType="separate"/>
      </w:r>
      <w:ins w:id="332" w:author="kbatzer" w:date="2013-11-24T19:54:00Z">
        <w:r>
          <w:rPr>
            <w:noProof/>
            <w:webHidden/>
          </w:rPr>
          <w:t>14</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33" w:author="kbatzer" w:date="2013-11-24T19:54:00Z"/>
          <w:rFonts w:asciiTheme="minorHAnsi" w:eastAsiaTheme="minorEastAsia" w:hAnsiTheme="minorHAnsi" w:cstheme="minorBidi"/>
          <w:noProof/>
          <w:sz w:val="22"/>
          <w:szCs w:val="22"/>
        </w:rPr>
      </w:pPr>
      <w:ins w:id="334"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"_Toc373086262"</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6: ADC Module Block Diagram</w:t>
        </w:r>
        <w:r>
          <w:rPr>
            <w:noProof/>
            <w:webHidden/>
          </w:rPr>
          <w:tab/>
        </w:r>
        <w:r>
          <w:rPr>
            <w:noProof/>
            <w:webHidden/>
          </w:rPr>
          <w:fldChar w:fldCharType="begin"/>
        </w:r>
        <w:r>
          <w:rPr>
            <w:noProof/>
            <w:webHidden/>
          </w:rPr>
          <w:instrText xml:space="preserve"> PAGEREF _Toc373086262 \h </w:instrText>
        </w:r>
        <w:r>
          <w:rPr>
            <w:noProof/>
            <w:webHidden/>
          </w:rPr>
        </w:r>
      </w:ins>
      <w:r>
        <w:rPr>
          <w:noProof/>
          <w:webHidden/>
        </w:rPr>
        <w:fldChar w:fldCharType="separate"/>
      </w:r>
      <w:ins w:id="335" w:author="kbatzer" w:date="2013-11-24T19:54:00Z">
        <w:r>
          <w:rPr>
            <w:noProof/>
            <w:webHidden/>
          </w:rPr>
          <w:t>17</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36" w:author="kbatzer" w:date="2013-11-24T19:54:00Z"/>
          <w:rFonts w:asciiTheme="minorHAnsi" w:eastAsiaTheme="minorEastAsia" w:hAnsiTheme="minorHAnsi" w:cstheme="minorBidi"/>
          <w:noProof/>
          <w:sz w:val="22"/>
          <w:szCs w:val="22"/>
        </w:rPr>
      </w:pPr>
      <w:ins w:id="337"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"_Toc373086263"</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7:  ADC Module Flow Chart</w:t>
        </w:r>
        <w:r>
          <w:rPr>
            <w:noProof/>
            <w:webHidden/>
          </w:rPr>
          <w:tab/>
        </w:r>
        <w:r>
          <w:rPr>
            <w:noProof/>
            <w:webHidden/>
          </w:rPr>
          <w:fldChar w:fldCharType="begin"/>
        </w:r>
        <w:r>
          <w:rPr>
            <w:noProof/>
            <w:webHidden/>
          </w:rPr>
          <w:instrText xml:space="preserve"> PAGEREF _Toc373086263 \h </w:instrText>
        </w:r>
        <w:r>
          <w:rPr>
            <w:noProof/>
            <w:webHidden/>
          </w:rPr>
        </w:r>
      </w:ins>
      <w:r>
        <w:rPr>
          <w:noProof/>
          <w:webHidden/>
        </w:rPr>
        <w:fldChar w:fldCharType="separate"/>
      </w:r>
      <w:ins w:id="338" w:author="kbatzer" w:date="2013-11-24T19:54:00Z">
        <w:r>
          <w:rPr>
            <w:noProof/>
            <w:webHidden/>
          </w:rPr>
          <w:t>17</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39" w:author="kbatzer" w:date="2013-11-24T19:54:00Z"/>
          <w:rFonts w:asciiTheme="minorHAnsi" w:eastAsiaTheme="minorEastAsia" w:hAnsiTheme="minorHAnsi" w:cstheme="minorBidi"/>
          <w:noProof/>
          <w:sz w:val="22"/>
          <w:szCs w:val="22"/>
        </w:rPr>
      </w:pPr>
      <w:ins w:id="340"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"_Toc373086264"</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8: ADC Capture Module Flow Chart</w:t>
        </w:r>
        <w:r>
          <w:rPr>
            <w:noProof/>
            <w:webHidden/>
          </w:rPr>
          <w:tab/>
        </w:r>
        <w:r>
          <w:rPr>
            <w:noProof/>
            <w:webHidden/>
          </w:rPr>
          <w:fldChar w:fldCharType="begin"/>
        </w:r>
        <w:r>
          <w:rPr>
            <w:noProof/>
            <w:webHidden/>
          </w:rPr>
          <w:instrText xml:space="preserve"> PAGEREF _Toc373086264 \h </w:instrText>
        </w:r>
        <w:r>
          <w:rPr>
            <w:noProof/>
            <w:webHidden/>
          </w:rPr>
        </w:r>
      </w:ins>
      <w:r>
        <w:rPr>
          <w:noProof/>
          <w:webHidden/>
        </w:rPr>
        <w:fldChar w:fldCharType="separate"/>
      </w:r>
      <w:ins w:id="341" w:author="kbatzer" w:date="2013-11-24T19:54:00Z">
        <w:r>
          <w:rPr>
            <w:noProof/>
            <w:webHidden/>
          </w:rPr>
          <w:t>19</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42" w:author="kbatzer" w:date="2013-11-24T19:54:00Z"/>
          <w:rFonts w:asciiTheme="minorHAnsi" w:eastAsiaTheme="minorEastAsia" w:hAnsiTheme="minorHAnsi" w:cstheme="minorBidi"/>
          <w:noProof/>
          <w:sz w:val="22"/>
          <w:szCs w:val="22"/>
        </w:rPr>
      </w:pPr>
      <w:ins w:id="343"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"_Toc373086265"</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9: AD5678 Serial Write (Figure 2 from [21])</w:t>
        </w:r>
        <w:r>
          <w:rPr>
            <w:noProof/>
            <w:webHidden/>
          </w:rPr>
          <w:tab/>
        </w:r>
        <w:r>
          <w:rPr>
            <w:noProof/>
            <w:webHidden/>
          </w:rPr>
          <w:fldChar w:fldCharType="begin"/>
        </w:r>
        <w:r>
          <w:rPr>
            <w:noProof/>
            <w:webHidden/>
          </w:rPr>
          <w:instrText xml:space="preserve"> PAGEREF _Toc373086265 \h </w:instrText>
        </w:r>
        <w:r>
          <w:rPr>
            <w:noProof/>
            <w:webHidden/>
          </w:rPr>
        </w:r>
      </w:ins>
      <w:r>
        <w:rPr>
          <w:noProof/>
          <w:webHidden/>
        </w:rPr>
        <w:fldChar w:fldCharType="separate"/>
      </w:r>
      <w:ins w:id="344" w:author="kbatzer" w:date="2013-11-24T19:54:00Z">
        <w:r>
          <w:rPr>
            <w:noProof/>
            <w:webHidden/>
          </w:rPr>
          <w:t>21</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45" w:author="kbatzer" w:date="2013-11-24T19:54:00Z"/>
          <w:rFonts w:asciiTheme="minorHAnsi" w:eastAsiaTheme="minorEastAsia" w:hAnsiTheme="minorHAnsi" w:cstheme="minorBidi"/>
          <w:noProof/>
          <w:sz w:val="22"/>
          <w:szCs w:val="22"/>
        </w:rPr>
      </w:pPr>
      <w:ins w:id="346"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"_Toc373086266"</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10: Block diagram of the DAC module IO and internal modules</w:t>
        </w:r>
        <w:r>
          <w:rPr>
            <w:noProof/>
            <w:webHidden/>
          </w:rPr>
          <w:tab/>
        </w:r>
        <w:r>
          <w:rPr>
            <w:noProof/>
            <w:webHidden/>
          </w:rPr>
          <w:fldChar w:fldCharType="begin"/>
        </w:r>
        <w:r>
          <w:rPr>
            <w:noProof/>
            <w:webHidden/>
          </w:rPr>
          <w:instrText xml:space="preserve"> PAGEREF _Toc373086266 \h </w:instrText>
        </w:r>
        <w:r>
          <w:rPr>
            <w:noProof/>
            <w:webHidden/>
          </w:rPr>
        </w:r>
      </w:ins>
      <w:r>
        <w:rPr>
          <w:noProof/>
          <w:webHidden/>
        </w:rPr>
        <w:fldChar w:fldCharType="separate"/>
      </w:r>
      <w:ins w:id="347" w:author="kbatzer" w:date="2013-11-24T19:54:00Z">
        <w:r>
          <w:rPr>
            <w:noProof/>
            <w:webHidden/>
          </w:rPr>
          <w:t>23</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48" w:author="kbatzer" w:date="2013-11-24T19:54:00Z"/>
          <w:rFonts w:asciiTheme="minorHAnsi" w:eastAsiaTheme="minorEastAsia" w:hAnsiTheme="minorHAnsi" w:cstheme="minorBidi"/>
          <w:noProof/>
          <w:sz w:val="22"/>
          <w:szCs w:val="22"/>
        </w:rPr>
      </w:pPr>
      <w:ins w:id="349"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"_Toc373086267"</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11: DAC_Init Flow Chart</w:t>
        </w:r>
        <w:r>
          <w:rPr>
            <w:noProof/>
            <w:webHidden/>
          </w:rPr>
          <w:tab/>
        </w:r>
        <w:r>
          <w:rPr>
            <w:noProof/>
            <w:webHidden/>
          </w:rPr>
          <w:fldChar w:fldCharType="begin"/>
        </w:r>
        <w:r>
          <w:rPr>
            <w:noProof/>
            <w:webHidden/>
          </w:rPr>
          <w:instrText xml:space="preserve"> PAGEREF _Toc373086267 \h </w:instrText>
        </w:r>
        <w:r>
          <w:rPr>
            <w:noProof/>
            <w:webHidden/>
          </w:rPr>
        </w:r>
      </w:ins>
      <w:r>
        <w:rPr>
          <w:noProof/>
          <w:webHidden/>
        </w:rPr>
        <w:fldChar w:fldCharType="separate"/>
      </w:r>
      <w:ins w:id="350" w:author="kbatzer" w:date="2013-11-24T19:54:00Z">
        <w:r>
          <w:rPr>
            <w:noProof/>
            <w:webHidden/>
          </w:rPr>
          <w:t>24</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51" w:author="kbatzer" w:date="2013-11-24T19:54:00Z"/>
          <w:rFonts w:asciiTheme="minorHAnsi" w:eastAsiaTheme="minorEastAsia" w:hAnsiTheme="minorHAnsi" w:cstheme="minorBidi"/>
          <w:noProof/>
          <w:sz w:val="22"/>
          <w:szCs w:val="22"/>
        </w:rPr>
      </w:pPr>
      <w:ins w:id="352"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"_Toc373086268"</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12:  DAC_Channel Flow Chart</w:t>
        </w:r>
        <w:r>
          <w:rPr>
            <w:noProof/>
            <w:webHidden/>
          </w:rPr>
          <w:tab/>
        </w:r>
        <w:r>
          <w:rPr>
            <w:noProof/>
            <w:webHidden/>
          </w:rPr>
          <w:fldChar w:fldCharType="begin"/>
        </w:r>
        <w:r>
          <w:rPr>
            <w:noProof/>
            <w:webHidden/>
          </w:rPr>
          <w:instrText xml:space="preserve"> PAGEREF _Toc373086268 \h </w:instrText>
        </w:r>
        <w:r>
          <w:rPr>
            <w:noProof/>
            <w:webHidden/>
          </w:rPr>
        </w:r>
      </w:ins>
      <w:r>
        <w:rPr>
          <w:noProof/>
          <w:webHidden/>
        </w:rPr>
        <w:fldChar w:fldCharType="separate"/>
      </w:r>
      <w:ins w:id="353" w:author="kbatzer" w:date="2013-11-24T19:54:00Z">
        <w:r>
          <w:rPr>
            <w:noProof/>
            <w:webHidden/>
          </w:rPr>
          <w:t>26</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54" w:author="kbatzer" w:date="2013-11-24T19:54:00Z"/>
          <w:rFonts w:asciiTheme="minorHAnsi" w:eastAsiaTheme="minorEastAsia" w:hAnsiTheme="minorHAnsi" w:cstheme="minorBidi"/>
          <w:noProof/>
          <w:sz w:val="22"/>
          <w:szCs w:val="22"/>
        </w:rPr>
      </w:pPr>
      <w:ins w:id="355"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"_Toc373086269"</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13:  SPI Transmit Flow Chart</w:t>
        </w:r>
        <w:r>
          <w:rPr>
            <w:noProof/>
            <w:webHidden/>
          </w:rPr>
          <w:tab/>
        </w:r>
        <w:r>
          <w:rPr>
            <w:noProof/>
            <w:webHidden/>
          </w:rPr>
          <w:fldChar w:fldCharType="begin"/>
        </w:r>
        <w:r>
          <w:rPr>
            <w:noProof/>
            <w:webHidden/>
          </w:rPr>
          <w:instrText xml:space="preserve"> PAGEREF _Toc373086269 \h </w:instrText>
        </w:r>
        <w:r>
          <w:rPr>
            <w:noProof/>
            <w:webHidden/>
          </w:rPr>
        </w:r>
      </w:ins>
      <w:r>
        <w:rPr>
          <w:noProof/>
          <w:webHidden/>
        </w:rPr>
        <w:fldChar w:fldCharType="separate"/>
      </w:r>
      <w:ins w:id="356" w:author="kbatzer" w:date="2013-11-24T19:54:00Z">
        <w:r>
          <w:rPr>
            <w:noProof/>
            <w:webHidden/>
          </w:rPr>
          <w:t>28</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57" w:author="kbatzer" w:date="2013-11-24T19:54:00Z"/>
          <w:rFonts w:asciiTheme="minorHAnsi" w:eastAsiaTheme="minorEastAsia" w:hAnsiTheme="minorHAnsi" w:cstheme="minorBidi"/>
          <w:noProof/>
          <w:sz w:val="22"/>
          <w:szCs w:val="22"/>
        </w:rPr>
      </w:pPr>
      <w:ins w:id="358"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"_Toc373086270"</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14:  RS232 8-bit Transaction</w:t>
        </w:r>
        <w:r>
          <w:rPr>
            <w:noProof/>
            <w:webHidden/>
          </w:rPr>
          <w:tab/>
        </w:r>
        <w:r>
          <w:rPr>
            <w:noProof/>
            <w:webHidden/>
          </w:rPr>
          <w:fldChar w:fldCharType="begin"/>
        </w:r>
        <w:r>
          <w:rPr>
            <w:noProof/>
            <w:webHidden/>
          </w:rPr>
          <w:instrText xml:space="preserve"> PAGEREF _Toc373086270 \h </w:instrText>
        </w:r>
        <w:r>
          <w:rPr>
            <w:noProof/>
            <w:webHidden/>
          </w:rPr>
        </w:r>
      </w:ins>
      <w:r>
        <w:rPr>
          <w:noProof/>
          <w:webHidden/>
        </w:rPr>
        <w:fldChar w:fldCharType="separate"/>
      </w:r>
      <w:ins w:id="359" w:author="kbatzer" w:date="2013-11-24T19:54:00Z">
        <w:r>
          <w:rPr>
            <w:noProof/>
            <w:webHidden/>
          </w:rPr>
          <w:t>28</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60" w:author="kbatzer" w:date="2013-11-24T19:54:00Z"/>
          <w:rFonts w:asciiTheme="minorHAnsi" w:eastAsiaTheme="minorEastAsia" w:hAnsiTheme="minorHAnsi" w:cstheme="minorBidi"/>
          <w:noProof/>
          <w:sz w:val="22"/>
          <w:szCs w:val="22"/>
        </w:rPr>
      </w:pPr>
      <w:ins w:id="361"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"_Toc373086271"</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15:  RS232 Block Diagram</w:t>
        </w:r>
        <w:r>
          <w:rPr>
            <w:noProof/>
            <w:webHidden/>
          </w:rPr>
          <w:tab/>
        </w:r>
        <w:r>
          <w:rPr>
            <w:noProof/>
            <w:webHidden/>
          </w:rPr>
          <w:fldChar w:fldCharType="begin"/>
        </w:r>
        <w:r>
          <w:rPr>
            <w:noProof/>
            <w:webHidden/>
          </w:rPr>
          <w:instrText xml:space="preserve"> PAGEREF _Toc373086271 \h </w:instrText>
        </w:r>
        <w:r>
          <w:rPr>
            <w:noProof/>
            <w:webHidden/>
          </w:rPr>
        </w:r>
      </w:ins>
      <w:r>
        <w:rPr>
          <w:noProof/>
          <w:webHidden/>
        </w:rPr>
        <w:fldChar w:fldCharType="separate"/>
      </w:r>
      <w:ins w:id="362" w:author="kbatzer" w:date="2013-11-24T19:54:00Z">
        <w:r>
          <w:rPr>
            <w:noProof/>
            <w:webHidden/>
          </w:rPr>
          <w:t>29</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63" w:author="kbatzer" w:date="2013-11-24T19:54:00Z"/>
          <w:rFonts w:asciiTheme="minorHAnsi" w:eastAsiaTheme="minorEastAsia" w:hAnsiTheme="minorHAnsi" w:cstheme="minorBidi"/>
          <w:noProof/>
          <w:sz w:val="22"/>
          <w:szCs w:val="22"/>
        </w:rPr>
      </w:pPr>
      <w:ins w:id="364"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"_Toc373086272"</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16:  TX Module Flow Chart</w:t>
        </w:r>
        <w:r>
          <w:rPr>
            <w:noProof/>
            <w:webHidden/>
          </w:rPr>
          <w:tab/>
        </w:r>
        <w:r>
          <w:rPr>
            <w:noProof/>
            <w:webHidden/>
          </w:rPr>
          <w:fldChar w:fldCharType="begin"/>
        </w:r>
        <w:r>
          <w:rPr>
            <w:noProof/>
            <w:webHidden/>
          </w:rPr>
          <w:instrText xml:space="preserve"> PAGEREF _Toc373086272 \h </w:instrText>
        </w:r>
        <w:r>
          <w:rPr>
            <w:noProof/>
            <w:webHidden/>
          </w:rPr>
        </w:r>
      </w:ins>
      <w:r>
        <w:rPr>
          <w:noProof/>
          <w:webHidden/>
        </w:rPr>
        <w:fldChar w:fldCharType="separate"/>
      </w:r>
      <w:ins w:id="365" w:author="kbatzer" w:date="2013-11-24T19:54:00Z">
        <w:r>
          <w:rPr>
            <w:noProof/>
            <w:webHidden/>
          </w:rPr>
          <w:t>31</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66" w:author="kbatzer" w:date="2013-11-24T19:54:00Z"/>
          <w:rFonts w:asciiTheme="minorHAnsi" w:eastAsiaTheme="minorEastAsia" w:hAnsiTheme="minorHAnsi" w:cstheme="minorBidi"/>
          <w:noProof/>
          <w:sz w:val="22"/>
          <w:szCs w:val="22"/>
        </w:rPr>
      </w:pPr>
      <w:ins w:id="367"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"_Toc373086273"</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17:  RX Module Flow Chart</w:t>
        </w:r>
        <w:r>
          <w:rPr>
            <w:noProof/>
            <w:webHidden/>
          </w:rPr>
          <w:tab/>
        </w:r>
        <w:r>
          <w:rPr>
            <w:noProof/>
            <w:webHidden/>
          </w:rPr>
          <w:fldChar w:fldCharType="begin"/>
        </w:r>
        <w:r>
          <w:rPr>
            <w:noProof/>
            <w:webHidden/>
          </w:rPr>
          <w:instrText xml:space="preserve"> PAGEREF _Toc373086273 \h </w:instrText>
        </w:r>
        <w:r>
          <w:rPr>
            <w:noProof/>
            <w:webHidden/>
          </w:rPr>
        </w:r>
      </w:ins>
      <w:r>
        <w:rPr>
          <w:noProof/>
          <w:webHidden/>
        </w:rPr>
        <w:fldChar w:fldCharType="separate"/>
      </w:r>
      <w:ins w:id="368" w:author="kbatzer" w:date="2013-11-24T19:54:00Z">
        <w:r>
          <w:rPr>
            <w:noProof/>
            <w:webHidden/>
          </w:rPr>
          <w:t>32</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69" w:author="kbatzer" w:date="2013-11-24T19:54:00Z"/>
          <w:rFonts w:asciiTheme="minorHAnsi" w:eastAsiaTheme="minorEastAsia" w:hAnsiTheme="minorHAnsi" w:cstheme="minorBidi"/>
          <w:noProof/>
          <w:sz w:val="22"/>
          <w:szCs w:val="22"/>
        </w:rPr>
      </w:pPr>
      <w:ins w:id="370"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"_Toc373086274"</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18:  MT45W8MW16BGX Asynchronous Read Operation (Figure 5 from [22])</w:t>
        </w:r>
        <w:r>
          <w:rPr>
            <w:noProof/>
            <w:webHidden/>
          </w:rPr>
          <w:tab/>
        </w:r>
        <w:r>
          <w:rPr>
            <w:noProof/>
            <w:webHidden/>
          </w:rPr>
          <w:fldChar w:fldCharType="begin"/>
        </w:r>
        <w:r>
          <w:rPr>
            <w:noProof/>
            <w:webHidden/>
          </w:rPr>
          <w:instrText xml:space="preserve"> PAGEREF _Toc373086274 \h </w:instrText>
        </w:r>
        <w:r>
          <w:rPr>
            <w:noProof/>
            <w:webHidden/>
          </w:rPr>
        </w:r>
      </w:ins>
      <w:r>
        <w:rPr>
          <w:noProof/>
          <w:webHidden/>
        </w:rPr>
        <w:fldChar w:fldCharType="separate"/>
      </w:r>
      <w:ins w:id="371" w:author="kbatzer" w:date="2013-11-24T19:54:00Z">
        <w:r>
          <w:rPr>
            <w:noProof/>
            <w:webHidden/>
          </w:rPr>
          <w:t>33</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72" w:author="kbatzer" w:date="2013-11-24T19:54:00Z"/>
          <w:rFonts w:asciiTheme="minorHAnsi" w:eastAsiaTheme="minorEastAsia" w:hAnsiTheme="minorHAnsi" w:cstheme="minorBidi"/>
          <w:noProof/>
          <w:sz w:val="22"/>
          <w:szCs w:val="22"/>
        </w:rPr>
      </w:pPr>
      <w:ins w:id="373"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"_Toc373086275"</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19:  MT45W8MW16BGX Asynchronous Write Operation (Figure 6 from [22])</w:t>
        </w:r>
        <w:r>
          <w:rPr>
            <w:noProof/>
            <w:webHidden/>
          </w:rPr>
          <w:tab/>
        </w:r>
        <w:r>
          <w:rPr>
            <w:noProof/>
            <w:webHidden/>
          </w:rPr>
          <w:fldChar w:fldCharType="begin"/>
        </w:r>
        <w:r>
          <w:rPr>
            <w:noProof/>
            <w:webHidden/>
          </w:rPr>
          <w:instrText xml:space="preserve"> PAGEREF _Toc373086275 \h </w:instrText>
        </w:r>
        <w:r>
          <w:rPr>
            <w:noProof/>
            <w:webHidden/>
          </w:rPr>
        </w:r>
      </w:ins>
      <w:r>
        <w:rPr>
          <w:noProof/>
          <w:webHidden/>
        </w:rPr>
        <w:fldChar w:fldCharType="separate"/>
      </w:r>
      <w:ins w:id="374" w:author="kbatzer" w:date="2013-11-24T19:54:00Z">
        <w:r>
          <w:rPr>
            <w:noProof/>
            <w:webHidden/>
          </w:rPr>
          <w:t>34</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75" w:author="kbatzer" w:date="2013-11-24T19:54:00Z"/>
          <w:rFonts w:asciiTheme="minorHAnsi" w:eastAsiaTheme="minorEastAsia" w:hAnsiTheme="minorHAnsi" w:cstheme="minorBidi"/>
          <w:noProof/>
          <w:sz w:val="22"/>
          <w:szCs w:val="22"/>
        </w:rPr>
      </w:pPr>
      <w:ins w:id="376"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"_Toc373086276"</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20: RAM Module Block Diagram</w:t>
        </w:r>
        <w:r>
          <w:rPr>
            <w:noProof/>
            <w:webHidden/>
          </w:rPr>
          <w:tab/>
        </w:r>
        <w:r>
          <w:rPr>
            <w:noProof/>
            <w:webHidden/>
          </w:rPr>
          <w:fldChar w:fldCharType="begin"/>
        </w:r>
        <w:r>
          <w:rPr>
            <w:noProof/>
            <w:webHidden/>
          </w:rPr>
          <w:instrText xml:space="preserve"> PAGEREF _Toc373086276 \h </w:instrText>
        </w:r>
        <w:r>
          <w:rPr>
            <w:noProof/>
            <w:webHidden/>
          </w:rPr>
        </w:r>
      </w:ins>
      <w:r>
        <w:rPr>
          <w:noProof/>
          <w:webHidden/>
        </w:rPr>
        <w:fldChar w:fldCharType="separate"/>
      </w:r>
      <w:ins w:id="377" w:author="kbatzer" w:date="2013-11-24T19:54:00Z">
        <w:r>
          <w:rPr>
            <w:noProof/>
            <w:webHidden/>
          </w:rPr>
          <w:t>35</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78" w:author="kbatzer" w:date="2013-11-24T19:54:00Z"/>
          <w:rFonts w:asciiTheme="minorHAnsi" w:eastAsiaTheme="minorEastAsia" w:hAnsiTheme="minorHAnsi" w:cstheme="minorBidi"/>
          <w:noProof/>
          <w:sz w:val="22"/>
          <w:szCs w:val="22"/>
        </w:rPr>
      </w:pPr>
      <w:ins w:id="379"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"_Toc373086277"</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21: RAM Module Flow Chart</w:t>
        </w:r>
        <w:r>
          <w:rPr>
            <w:noProof/>
            <w:webHidden/>
          </w:rPr>
          <w:tab/>
        </w:r>
        <w:r>
          <w:rPr>
            <w:noProof/>
            <w:webHidden/>
          </w:rPr>
          <w:fldChar w:fldCharType="begin"/>
        </w:r>
        <w:r>
          <w:rPr>
            <w:noProof/>
            <w:webHidden/>
          </w:rPr>
          <w:instrText xml:space="preserve"> PAGEREF _Toc373086277 \h </w:instrText>
        </w:r>
        <w:r>
          <w:rPr>
            <w:noProof/>
            <w:webHidden/>
          </w:rPr>
        </w:r>
      </w:ins>
      <w:r>
        <w:rPr>
          <w:noProof/>
          <w:webHidden/>
        </w:rPr>
        <w:fldChar w:fldCharType="separate"/>
      </w:r>
      <w:ins w:id="380" w:author="kbatzer" w:date="2013-11-24T19:54:00Z">
        <w:r>
          <w:rPr>
            <w:noProof/>
            <w:webHidden/>
          </w:rPr>
          <w:t>37</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81" w:author="kbatzer" w:date="2013-11-24T19:54:00Z"/>
          <w:rFonts w:asciiTheme="minorHAnsi" w:eastAsiaTheme="minorEastAsia" w:hAnsiTheme="minorHAnsi" w:cstheme="minorBidi"/>
          <w:noProof/>
          <w:sz w:val="22"/>
          <w:szCs w:val="22"/>
        </w:rPr>
      </w:pPr>
      <w:ins w:id="382"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"_Toc373086278"</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22: Synchronous Slave FIFO (as described in [23])</w:t>
        </w:r>
        <w:r>
          <w:rPr>
            <w:noProof/>
            <w:webHidden/>
          </w:rPr>
          <w:tab/>
        </w:r>
        <w:r>
          <w:rPr>
            <w:noProof/>
            <w:webHidden/>
          </w:rPr>
          <w:fldChar w:fldCharType="begin"/>
        </w:r>
        <w:r>
          <w:rPr>
            <w:noProof/>
            <w:webHidden/>
          </w:rPr>
          <w:instrText xml:space="preserve"> PAGEREF _Toc373086278 \h </w:instrText>
        </w:r>
        <w:r>
          <w:rPr>
            <w:noProof/>
            <w:webHidden/>
          </w:rPr>
        </w:r>
      </w:ins>
      <w:r>
        <w:rPr>
          <w:noProof/>
          <w:webHidden/>
        </w:rPr>
        <w:fldChar w:fldCharType="separate"/>
      </w:r>
      <w:ins w:id="383" w:author="kbatzer" w:date="2013-11-24T19:54:00Z">
        <w:r>
          <w:rPr>
            <w:noProof/>
            <w:webHidden/>
          </w:rPr>
          <w:t>38</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84" w:author="kbatzer" w:date="2013-11-24T19:54:00Z"/>
          <w:rFonts w:asciiTheme="minorHAnsi" w:eastAsiaTheme="minorEastAsia" w:hAnsiTheme="minorHAnsi" w:cstheme="minorBidi"/>
          <w:noProof/>
          <w:sz w:val="22"/>
          <w:szCs w:val="22"/>
        </w:rPr>
      </w:pPr>
      <w:ins w:id="385" w:author="kbatzer" w:date="2013-11-24T19:54:00Z">
        <w:r w:rsidRPr="00FF49C6">
          <w:rPr>
            <w:rStyle w:val="Hyperlink"/>
            <w:noProof/>
          </w:rPr>
          <w:lastRenderedPageBreak/>
          <w:fldChar w:fldCharType="begin"/>
        </w:r>
        <w:r w:rsidRPr="00FF49C6">
          <w:rPr>
            <w:rStyle w:val="Hyperlink"/>
            <w:noProof/>
          </w:rPr>
          <w:instrText xml:space="preserve"> </w:instrText>
        </w:r>
        <w:r>
          <w:rPr>
            <w:noProof/>
          </w:rPr>
          <w:instrText>HYPERLINK \l "_Toc373086279"</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23: USB Module Block Diagram</w:t>
        </w:r>
        <w:r>
          <w:rPr>
            <w:noProof/>
            <w:webHidden/>
          </w:rPr>
          <w:tab/>
        </w:r>
        <w:r>
          <w:rPr>
            <w:noProof/>
            <w:webHidden/>
          </w:rPr>
          <w:fldChar w:fldCharType="begin"/>
        </w:r>
        <w:r>
          <w:rPr>
            <w:noProof/>
            <w:webHidden/>
          </w:rPr>
          <w:instrText xml:space="preserve"> PAGEREF _Toc373086279 \h </w:instrText>
        </w:r>
        <w:r>
          <w:rPr>
            <w:noProof/>
            <w:webHidden/>
          </w:rPr>
        </w:r>
      </w:ins>
      <w:r>
        <w:rPr>
          <w:noProof/>
          <w:webHidden/>
        </w:rPr>
        <w:fldChar w:fldCharType="separate"/>
      </w:r>
      <w:ins w:id="386" w:author="kbatzer" w:date="2013-11-24T19:54:00Z">
        <w:r>
          <w:rPr>
            <w:noProof/>
            <w:webHidden/>
          </w:rPr>
          <w:t>39</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87" w:author="kbatzer" w:date="2013-11-24T19:54:00Z"/>
          <w:rFonts w:asciiTheme="minorHAnsi" w:eastAsiaTheme="minorEastAsia" w:hAnsiTheme="minorHAnsi" w:cstheme="minorBidi"/>
          <w:noProof/>
          <w:sz w:val="22"/>
          <w:szCs w:val="22"/>
        </w:rPr>
      </w:pPr>
      <w:ins w:id="388"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"_Toc373086280"</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24: USB Module Flow Chart</w:t>
        </w:r>
        <w:r>
          <w:rPr>
            <w:noProof/>
            <w:webHidden/>
          </w:rPr>
          <w:tab/>
        </w:r>
        <w:r>
          <w:rPr>
            <w:noProof/>
            <w:webHidden/>
          </w:rPr>
          <w:fldChar w:fldCharType="begin"/>
        </w:r>
        <w:r>
          <w:rPr>
            <w:noProof/>
            <w:webHidden/>
          </w:rPr>
          <w:instrText xml:space="preserve"> PAGEREF _Toc373086280 \h </w:instrText>
        </w:r>
        <w:r>
          <w:rPr>
            <w:noProof/>
            <w:webHidden/>
          </w:rPr>
        </w:r>
      </w:ins>
      <w:r>
        <w:rPr>
          <w:noProof/>
          <w:webHidden/>
        </w:rPr>
        <w:fldChar w:fldCharType="separate"/>
      </w:r>
      <w:ins w:id="389" w:author="kbatzer" w:date="2013-11-24T19:54:00Z">
        <w:r>
          <w:rPr>
            <w:noProof/>
            <w:webHidden/>
          </w:rPr>
          <w:t>41</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90" w:author="kbatzer" w:date="2013-11-24T19:54:00Z"/>
          <w:rFonts w:asciiTheme="minorHAnsi" w:eastAsiaTheme="minorEastAsia" w:hAnsiTheme="minorHAnsi" w:cstheme="minorBidi"/>
          <w:noProof/>
          <w:sz w:val="22"/>
          <w:szCs w:val="22"/>
        </w:rPr>
      </w:pPr>
      <w:ins w:id="391"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"_Toc373086281"</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25:  Command Handler Module Block Diagram</w:t>
        </w:r>
        <w:r>
          <w:rPr>
            <w:noProof/>
            <w:webHidden/>
          </w:rPr>
          <w:tab/>
        </w:r>
        <w:r>
          <w:rPr>
            <w:noProof/>
            <w:webHidden/>
          </w:rPr>
          <w:fldChar w:fldCharType="begin"/>
        </w:r>
        <w:r>
          <w:rPr>
            <w:noProof/>
            <w:webHidden/>
          </w:rPr>
          <w:instrText xml:space="preserve"> PAGEREF _Toc373086281 \h </w:instrText>
        </w:r>
        <w:r>
          <w:rPr>
            <w:noProof/>
            <w:webHidden/>
          </w:rPr>
        </w:r>
      </w:ins>
      <w:r>
        <w:rPr>
          <w:noProof/>
          <w:webHidden/>
        </w:rPr>
        <w:fldChar w:fldCharType="separate"/>
      </w:r>
      <w:ins w:id="392" w:author="kbatzer" w:date="2013-11-24T19:54:00Z">
        <w:r>
          <w:rPr>
            <w:noProof/>
            <w:webHidden/>
          </w:rPr>
          <w:t>43</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93" w:author="kbatzer" w:date="2013-11-24T19:54:00Z"/>
          <w:rFonts w:asciiTheme="minorHAnsi" w:eastAsiaTheme="minorEastAsia" w:hAnsiTheme="minorHAnsi" w:cstheme="minorBidi"/>
          <w:noProof/>
          <w:sz w:val="22"/>
          <w:szCs w:val="22"/>
        </w:rPr>
      </w:pPr>
      <w:ins w:id="394"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"_Toc373086282"</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26: Command Handler Flow Chart</w:t>
        </w:r>
        <w:r>
          <w:rPr>
            <w:noProof/>
            <w:webHidden/>
          </w:rPr>
          <w:tab/>
        </w:r>
        <w:r>
          <w:rPr>
            <w:noProof/>
            <w:webHidden/>
          </w:rPr>
          <w:fldChar w:fldCharType="begin"/>
        </w:r>
        <w:r>
          <w:rPr>
            <w:noProof/>
            <w:webHidden/>
          </w:rPr>
          <w:instrText xml:space="preserve"> PAGEREF _Toc373086282 \h </w:instrText>
        </w:r>
        <w:r>
          <w:rPr>
            <w:noProof/>
            <w:webHidden/>
          </w:rPr>
        </w:r>
      </w:ins>
      <w:r>
        <w:rPr>
          <w:noProof/>
          <w:webHidden/>
        </w:rPr>
        <w:fldChar w:fldCharType="separate"/>
      </w:r>
      <w:ins w:id="395" w:author="kbatzer" w:date="2013-11-24T19:54:00Z">
        <w:r>
          <w:rPr>
            <w:noProof/>
            <w:webHidden/>
          </w:rPr>
          <w:t>45</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96" w:author="kbatzer" w:date="2013-11-24T19:54:00Z"/>
          <w:rFonts w:asciiTheme="minorHAnsi" w:eastAsiaTheme="minorEastAsia" w:hAnsiTheme="minorHAnsi" w:cstheme="minorBidi"/>
          <w:noProof/>
          <w:sz w:val="22"/>
          <w:szCs w:val="22"/>
        </w:rPr>
      </w:pPr>
      <w:ins w:id="397"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"_Toc373086283"</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27: Data Acquisition and Stimulation Control Center</w:t>
        </w:r>
        <w:r>
          <w:rPr>
            <w:noProof/>
            <w:webHidden/>
          </w:rPr>
          <w:tab/>
        </w:r>
        <w:r>
          <w:rPr>
            <w:noProof/>
            <w:webHidden/>
          </w:rPr>
          <w:fldChar w:fldCharType="begin"/>
        </w:r>
        <w:r>
          <w:rPr>
            <w:noProof/>
            <w:webHidden/>
          </w:rPr>
          <w:instrText xml:space="preserve"> PAGEREF _Toc373086283 \h </w:instrText>
        </w:r>
        <w:r>
          <w:rPr>
            <w:noProof/>
            <w:webHidden/>
          </w:rPr>
        </w:r>
      </w:ins>
      <w:r>
        <w:rPr>
          <w:noProof/>
          <w:webHidden/>
        </w:rPr>
        <w:fldChar w:fldCharType="separate"/>
      </w:r>
      <w:ins w:id="398" w:author="kbatzer" w:date="2013-11-24T19:54:00Z">
        <w:r>
          <w:rPr>
            <w:noProof/>
            <w:webHidden/>
          </w:rPr>
          <w:t>48</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399" w:author="kbatzer" w:date="2013-11-24T19:54:00Z"/>
          <w:rFonts w:asciiTheme="minorHAnsi" w:eastAsiaTheme="minorEastAsia" w:hAnsiTheme="minorHAnsi" w:cstheme="minorBidi"/>
          <w:noProof/>
          <w:sz w:val="22"/>
          <w:szCs w:val="22"/>
        </w:rPr>
      </w:pPr>
      <w:ins w:id="400"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"_Toc373086284"</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28: DASCC class diagram</w:t>
        </w:r>
        <w:r>
          <w:rPr>
            <w:noProof/>
            <w:webHidden/>
          </w:rPr>
          <w:tab/>
        </w:r>
        <w:r>
          <w:rPr>
            <w:noProof/>
            <w:webHidden/>
          </w:rPr>
          <w:fldChar w:fldCharType="begin"/>
        </w:r>
        <w:r>
          <w:rPr>
            <w:noProof/>
            <w:webHidden/>
          </w:rPr>
          <w:instrText xml:space="preserve"> PAGEREF _Toc373086284 \h </w:instrText>
        </w:r>
        <w:r>
          <w:rPr>
            <w:noProof/>
            <w:webHidden/>
          </w:rPr>
        </w:r>
      </w:ins>
      <w:r>
        <w:rPr>
          <w:noProof/>
          <w:webHidden/>
        </w:rPr>
        <w:fldChar w:fldCharType="separate"/>
      </w:r>
      <w:ins w:id="401" w:author="kbatzer" w:date="2013-11-24T19:54:00Z">
        <w:r>
          <w:rPr>
            <w:noProof/>
            <w:webHidden/>
          </w:rPr>
          <w:t>49</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402" w:author="kbatzer" w:date="2013-11-24T19:54:00Z"/>
          <w:rFonts w:asciiTheme="minorHAnsi" w:eastAsiaTheme="minorEastAsia" w:hAnsiTheme="minorHAnsi" w:cstheme="minorBidi"/>
          <w:noProof/>
          <w:sz w:val="22"/>
          <w:szCs w:val="22"/>
        </w:rPr>
      </w:pPr>
      <w:ins w:id="403"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"_Toc373086285"</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29: DASCC Channel Configuration</w:t>
        </w:r>
        <w:r>
          <w:rPr>
            <w:noProof/>
            <w:webHidden/>
          </w:rPr>
          <w:tab/>
        </w:r>
        <w:r>
          <w:rPr>
            <w:noProof/>
            <w:webHidden/>
          </w:rPr>
          <w:fldChar w:fldCharType="begin"/>
        </w:r>
        <w:r>
          <w:rPr>
            <w:noProof/>
            <w:webHidden/>
          </w:rPr>
          <w:instrText xml:space="preserve"> PAGEREF _Toc373086285 \h </w:instrText>
        </w:r>
        <w:r>
          <w:rPr>
            <w:noProof/>
            <w:webHidden/>
          </w:rPr>
        </w:r>
      </w:ins>
      <w:r>
        <w:rPr>
          <w:noProof/>
          <w:webHidden/>
        </w:rPr>
        <w:fldChar w:fldCharType="separate"/>
      </w:r>
      <w:ins w:id="404" w:author="kbatzer" w:date="2013-11-24T19:54:00Z">
        <w:r>
          <w:rPr>
            <w:noProof/>
            <w:webHidden/>
          </w:rPr>
          <w:t>49</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405" w:author="kbatzer" w:date="2013-11-24T19:54:00Z"/>
          <w:rFonts w:asciiTheme="minorHAnsi" w:eastAsiaTheme="minorEastAsia" w:hAnsiTheme="minorHAnsi" w:cstheme="minorBidi"/>
          <w:noProof/>
          <w:sz w:val="22"/>
          <w:szCs w:val="22"/>
        </w:rPr>
      </w:pPr>
      <w:ins w:id="406"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"_Toc373086286"</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30: DASCC Graphing View</w:t>
        </w:r>
        <w:r>
          <w:rPr>
            <w:noProof/>
            <w:webHidden/>
          </w:rPr>
          <w:tab/>
        </w:r>
        <w:r>
          <w:rPr>
            <w:noProof/>
            <w:webHidden/>
          </w:rPr>
          <w:fldChar w:fldCharType="begin"/>
        </w:r>
        <w:r>
          <w:rPr>
            <w:noProof/>
            <w:webHidden/>
          </w:rPr>
          <w:instrText xml:space="preserve"> PAGEREF _Toc373086286 \h </w:instrText>
        </w:r>
        <w:r>
          <w:rPr>
            <w:noProof/>
            <w:webHidden/>
          </w:rPr>
        </w:r>
      </w:ins>
      <w:r>
        <w:rPr>
          <w:noProof/>
          <w:webHidden/>
        </w:rPr>
        <w:fldChar w:fldCharType="separate"/>
      </w:r>
      <w:ins w:id="407" w:author="kbatzer" w:date="2013-11-24T19:54:00Z">
        <w:r>
          <w:rPr>
            <w:noProof/>
            <w:webHidden/>
          </w:rPr>
          <w:t>50</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408" w:author="kbatzer" w:date="2013-11-24T19:54:00Z"/>
          <w:rFonts w:asciiTheme="minorHAnsi" w:eastAsiaTheme="minorEastAsia" w:hAnsiTheme="minorHAnsi" w:cstheme="minorBidi"/>
          <w:noProof/>
          <w:sz w:val="22"/>
          <w:szCs w:val="22"/>
        </w:rPr>
      </w:pPr>
      <w:ins w:id="409"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"_Toc373086287"</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31: DASCC Scripting View</w:t>
        </w:r>
        <w:r>
          <w:rPr>
            <w:noProof/>
            <w:webHidden/>
          </w:rPr>
          <w:tab/>
        </w:r>
        <w:r>
          <w:rPr>
            <w:noProof/>
            <w:webHidden/>
          </w:rPr>
          <w:fldChar w:fldCharType="begin"/>
        </w:r>
        <w:r>
          <w:rPr>
            <w:noProof/>
            <w:webHidden/>
          </w:rPr>
          <w:instrText xml:space="preserve"> PAGEREF _Toc373086287 \h </w:instrText>
        </w:r>
        <w:r>
          <w:rPr>
            <w:noProof/>
            <w:webHidden/>
          </w:rPr>
        </w:r>
      </w:ins>
      <w:r>
        <w:rPr>
          <w:noProof/>
          <w:webHidden/>
        </w:rPr>
        <w:fldChar w:fldCharType="separate"/>
      </w:r>
      <w:ins w:id="410" w:author="kbatzer" w:date="2013-11-24T19:54:00Z">
        <w:r>
          <w:rPr>
            <w:noProof/>
            <w:webHidden/>
          </w:rPr>
          <w:t>51</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411" w:author="kbatzer" w:date="2013-11-24T19:54:00Z"/>
          <w:rFonts w:asciiTheme="minorHAnsi" w:eastAsiaTheme="minorEastAsia" w:hAnsiTheme="minorHAnsi" w:cstheme="minorBidi"/>
          <w:noProof/>
          <w:sz w:val="22"/>
          <w:szCs w:val="22"/>
        </w:rPr>
      </w:pPr>
      <w:ins w:id="412"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"_Toc373086288"</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32: Cross section of an earthworm adapted from [13, 18]</w:t>
        </w:r>
        <w:r>
          <w:rPr>
            <w:noProof/>
            <w:webHidden/>
          </w:rPr>
          <w:tab/>
        </w:r>
        <w:r>
          <w:rPr>
            <w:noProof/>
            <w:webHidden/>
          </w:rPr>
          <w:fldChar w:fldCharType="begin"/>
        </w:r>
        <w:r>
          <w:rPr>
            <w:noProof/>
            <w:webHidden/>
          </w:rPr>
          <w:instrText xml:space="preserve"> PAGEREF _Toc373086288 \h </w:instrText>
        </w:r>
        <w:r>
          <w:rPr>
            <w:noProof/>
            <w:webHidden/>
          </w:rPr>
        </w:r>
      </w:ins>
      <w:r>
        <w:rPr>
          <w:noProof/>
          <w:webHidden/>
        </w:rPr>
        <w:fldChar w:fldCharType="separate"/>
      </w:r>
      <w:ins w:id="413" w:author="kbatzer" w:date="2013-11-24T19:54:00Z">
        <w:r>
          <w:rPr>
            <w:noProof/>
            <w:webHidden/>
          </w:rPr>
          <w:t>62</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414" w:author="kbatzer" w:date="2013-11-24T19:54:00Z"/>
          <w:rFonts w:asciiTheme="minorHAnsi" w:eastAsiaTheme="minorEastAsia" w:hAnsiTheme="minorHAnsi" w:cstheme="minorBidi"/>
          <w:noProof/>
          <w:sz w:val="22"/>
          <w:szCs w:val="22"/>
        </w:rPr>
      </w:pPr>
      <w:ins w:id="415"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"_Toc373086289"</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33: Connections between the DASS and an earthworm</w:t>
        </w:r>
        <w:r>
          <w:rPr>
            <w:noProof/>
            <w:webHidden/>
          </w:rPr>
          <w:tab/>
        </w:r>
        <w:r>
          <w:rPr>
            <w:noProof/>
            <w:webHidden/>
          </w:rPr>
          <w:fldChar w:fldCharType="begin"/>
        </w:r>
        <w:r>
          <w:rPr>
            <w:noProof/>
            <w:webHidden/>
          </w:rPr>
          <w:instrText xml:space="preserve"> PAGEREF _Toc373086289 \h </w:instrText>
        </w:r>
        <w:r>
          <w:rPr>
            <w:noProof/>
            <w:webHidden/>
          </w:rPr>
        </w:r>
      </w:ins>
      <w:r>
        <w:rPr>
          <w:noProof/>
          <w:webHidden/>
        </w:rPr>
        <w:fldChar w:fldCharType="separate"/>
      </w:r>
      <w:ins w:id="416" w:author="kbatzer" w:date="2013-11-24T19:54:00Z">
        <w:r>
          <w:rPr>
            <w:noProof/>
            <w:webHidden/>
          </w:rPr>
          <w:t>63</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417" w:author="kbatzer" w:date="2013-11-24T19:54:00Z"/>
          <w:rFonts w:asciiTheme="minorHAnsi" w:eastAsiaTheme="minorEastAsia" w:hAnsiTheme="minorHAnsi" w:cstheme="minorBidi"/>
          <w:noProof/>
          <w:sz w:val="22"/>
          <w:szCs w:val="22"/>
        </w:rPr>
      </w:pPr>
      <w:ins w:id="418"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"_Toc373086290"</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34: DASS connected in parallel with a previously validated recording system</w:t>
        </w:r>
        <w:r>
          <w:rPr>
            <w:noProof/>
            <w:webHidden/>
          </w:rPr>
          <w:tab/>
        </w:r>
        <w:r>
          <w:rPr>
            <w:noProof/>
            <w:webHidden/>
          </w:rPr>
          <w:fldChar w:fldCharType="begin"/>
        </w:r>
        <w:r>
          <w:rPr>
            <w:noProof/>
            <w:webHidden/>
          </w:rPr>
          <w:instrText xml:space="preserve"> PAGEREF _Toc373086290 \h </w:instrText>
        </w:r>
        <w:r>
          <w:rPr>
            <w:noProof/>
            <w:webHidden/>
          </w:rPr>
        </w:r>
      </w:ins>
      <w:r>
        <w:rPr>
          <w:noProof/>
          <w:webHidden/>
        </w:rPr>
        <w:fldChar w:fldCharType="separate"/>
      </w:r>
      <w:ins w:id="419" w:author="kbatzer" w:date="2013-11-24T19:54:00Z">
        <w:r>
          <w:rPr>
            <w:noProof/>
            <w:webHidden/>
          </w:rPr>
          <w:t>64</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420" w:author="kbatzer" w:date="2013-11-24T19:54:00Z"/>
          <w:rFonts w:asciiTheme="minorHAnsi" w:eastAsiaTheme="minorEastAsia" w:hAnsiTheme="minorHAnsi" w:cstheme="minorBidi"/>
          <w:noProof/>
          <w:sz w:val="22"/>
          <w:szCs w:val="22"/>
        </w:rPr>
      </w:pPr>
      <w:ins w:id="421"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"_Toc373086291"</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35: Picture of the Data Acquisition and Stimulation System connected in parallel with a previously validated recording system</w:t>
        </w:r>
        <w:r>
          <w:rPr>
            <w:noProof/>
            <w:webHidden/>
          </w:rPr>
          <w:tab/>
        </w:r>
        <w:r>
          <w:rPr>
            <w:noProof/>
            <w:webHidden/>
          </w:rPr>
          <w:fldChar w:fldCharType="begin"/>
        </w:r>
        <w:r>
          <w:rPr>
            <w:noProof/>
            <w:webHidden/>
          </w:rPr>
          <w:instrText xml:space="preserve"> PAGEREF _Toc373086291 \h </w:instrText>
        </w:r>
        <w:r>
          <w:rPr>
            <w:noProof/>
            <w:webHidden/>
          </w:rPr>
        </w:r>
      </w:ins>
      <w:r>
        <w:rPr>
          <w:noProof/>
          <w:webHidden/>
        </w:rPr>
        <w:fldChar w:fldCharType="separate"/>
      </w:r>
      <w:ins w:id="422" w:author="kbatzer" w:date="2013-11-24T19:54:00Z">
        <w:r>
          <w:rPr>
            <w:noProof/>
            <w:webHidden/>
          </w:rPr>
          <w:t>68</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423" w:author="kbatzer" w:date="2013-11-24T19:54:00Z"/>
          <w:rFonts w:asciiTheme="minorHAnsi" w:eastAsiaTheme="minorEastAsia" w:hAnsiTheme="minorHAnsi" w:cstheme="minorBidi"/>
          <w:noProof/>
          <w:sz w:val="22"/>
          <w:szCs w:val="22"/>
        </w:rPr>
      </w:pPr>
      <w:ins w:id="424"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"_Toc373086292"</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36: Earthworm response to 2.0V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_Toc373086292 \h </w:instrText>
        </w:r>
        <w:r>
          <w:rPr>
            <w:noProof/>
            <w:webHidden/>
          </w:rPr>
        </w:r>
      </w:ins>
      <w:r>
        <w:rPr>
          <w:noProof/>
          <w:webHidden/>
        </w:rPr>
        <w:fldChar w:fldCharType="separate"/>
      </w:r>
      <w:ins w:id="425" w:author="kbatzer" w:date="2013-11-24T19:54:00Z">
        <w:r>
          <w:rPr>
            <w:noProof/>
            <w:webHidden/>
          </w:rPr>
          <w:t>69</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426" w:author="kbatzer" w:date="2013-11-24T19:54:00Z"/>
          <w:rFonts w:asciiTheme="minorHAnsi" w:eastAsiaTheme="minorEastAsia" w:hAnsiTheme="minorHAnsi" w:cstheme="minorBidi"/>
          <w:noProof/>
          <w:sz w:val="22"/>
          <w:szCs w:val="22"/>
        </w:rPr>
      </w:pPr>
      <w:ins w:id="427"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"_Toc373086293"</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37: Earthworm response to 3.5V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_Toc373086293 \h </w:instrText>
        </w:r>
        <w:r>
          <w:rPr>
            <w:noProof/>
            <w:webHidden/>
          </w:rPr>
        </w:r>
      </w:ins>
      <w:r>
        <w:rPr>
          <w:noProof/>
          <w:webHidden/>
        </w:rPr>
        <w:fldChar w:fldCharType="separate"/>
      </w:r>
      <w:ins w:id="428" w:author="kbatzer" w:date="2013-11-24T19:54:00Z">
        <w:r>
          <w:rPr>
            <w:noProof/>
            <w:webHidden/>
          </w:rPr>
          <w:t>70</w:t>
        </w:r>
        <w:r>
          <w:rPr>
            <w:noProof/>
            <w:webHidden/>
          </w:rPr>
          <w:fldChar w:fldCharType="end"/>
        </w:r>
        <w:r w:rsidRPr="00FF49C6">
          <w:rPr>
            <w:rStyle w:val="Hyperlink"/>
            <w:noProof/>
          </w:rPr>
          <w:fldChar w:fldCharType="end"/>
        </w:r>
      </w:ins>
    </w:p>
    <w:p w:rsidR="00DC0366" w:rsidRDefault="00DC0366" w:rsidP="00DC0366">
      <w:pPr>
        <w:pStyle w:val="TableofFigures"/>
        <w:tabs>
          <w:tab w:val="right" w:leader="dot" w:pos="8630"/>
        </w:tabs>
        <w:ind w:firstLine="0"/>
        <w:rPr>
          <w:ins w:id="429" w:author="kbatzer" w:date="2013-11-24T19:54:00Z"/>
          <w:rFonts w:asciiTheme="minorHAnsi" w:eastAsiaTheme="minorEastAsia" w:hAnsiTheme="minorHAnsi" w:cstheme="minorBidi"/>
          <w:noProof/>
          <w:sz w:val="22"/>
          <w:szCs w:val="22"/>
        </w:rPr>
      </w:pPr>
      <w:ins w:id="430" w:author="kbatzer" w:date="2013-11-24T19:54:00Z">
        <w:r w:rsidRPr="00FF49C6">
          <w:rPr>
            <w:rStyle w:val="Hyperlink"/>
            <w:noProof/>
          </w:rPr>
          <w:fldChar w:fldCharType="begin"/>
        </w:r>
        <w:r w:rsidRPr="00FF49C6">
          <w:rPr>
            <w:rStyle w:val="Hyperlink"/>
            <w:noProof/>
          </w:rPr>
          <w:instrText xml:space="preserve"> </w:instrText>
        </w:r>
        <w:r>
          <w:rPr>
            <w:noProof/>
          </w:rPr>
          <w:instrText>HYPERLINK \l "_Toc373086294"</w:instrText>
        </w:r>
        <w:r w:rsidRPr="00FF49C6">
          <w:rPr>
            <w:rStyle w:val="Hyperlink"/>
            <w:noProof/>
          </w:rPr>
          <w:instrText xml:space="preserve"> </w:instrText>
        </w:r>
        <w:r w:rsidRPr="00FF49C6">
          <w:rPr>
            <w:rStyle w:val="Hyperlink"/>
            <w:noProof/>
          </w:rPr>
        </w:r>
        <w:r w:rsidRPr="00FF49C6">
          <w:rPr>
            <w:rStyle w:val="Hyperlink"/>
            <w:noProof/>
          </w:rPr>
          <w:fldChar w:fldCharType="separate"/>
        </w:r>
        <w:r w:rsidRPr="00FF49C6">
          <w:rPr>
            <w:rStyle w:val="Hyperlink"/>
            <w:noProof/>
          </w:rPr>
          <w:t>Figure 38: Digilent Adept software used for programming the FPGA</w:t>
        </w:r>
        <w:r>
          <w:rPr>
            <w:noProof/>
            <w:webHidden/>
          </w:rPr>
          <w:tab/>
        </w:r>
        <w:r>
          <w:rPr>
            <w:noProof/>
            <w:webHidden/>
          </w:rPr>
          <w:fldChar w:fldCharType="begin"/>
        </w:r>
        <w:r>
          <w:rPr>
            <w:noProof/>
            <w:webHidden/>
          </w:rPr>
          <w:instrText xml:space="preserve"> PAGEREF _Toc373086294 \h </w:instrText>
        </w:r>
        <w:r>
          <w:rPr>
            <w:noProof/>
            <w:webHidden/>
          </w:rPr>
        </w:r>
      </w:ins>
      <w:r>
        <w:rPr>
          <w:noProof/>
          <w:webHidden/>
        </w:rPr>
        <w:fldChar w:fldCharType="separate"/>
      </w:r>
      <w:ins w:id="431" w:author="kbatzer" w:date="2013-11-24T19:54:00Z">
        <w:r>
          <w:rPr>
            <w:noProof/>
            <w:webHidden/>
          </w:rPr>
          <w:t>84</w:t>
        </w:r>
        <w:r>
          <w:rPr>
            <w:noProof/>
            <w:webHidden/>
          </w:rPr>
          <w:fldChar w:fldCharType="end"/>
        </w:r>
        <w:r w:rsidRPr="00FF49C6">
          <w:rPr>
            <w:rStyle w:val="Hyperlink"/>
            <w:noProof/>
          </w:rPr>
          <w:fldChar w:fldCharType="end"/>
        </w:r>
      </w:ins>
    </w:p>
    <w:p w:rsidR="00722F7E" w:rsidDel="00DC0366" w:rsidRDefault="00722F7E" w:rsidP="00CE57B2">
      <w:pPr>
        <w:pStyle w:val="TableofFigures"/>
        <w:tabs>
          <w:tab w:val="right" w:leader="dot" w:pos="8630"/>
        </w:tabs>
        <w:spacing w:after="240" w:line="240" w:lineRule="auto"/>
        <w:ind w:firstLine="0"/>
        <w:rPr>
          <w:del w:id="432" w:author="kbatzer" w:date="2013-11-24T19:54:00Z"/>
          <w:rFonts w:asciiTheme="minorHAnsi" w:eastAsiaTheme="minorEastAsia" w:hAnsiTheme="minorHAnsi" w:cstheme="minorBidi"/>
          <w:noProof/>
          <w:sz w:val="22"/>
          <w:szCs w:val="22"/>
        </w:rPr>
      </w:pPr>
      <w:del w:id="433" w:author="kbatzer" w:date="2013-11-24T19:54:00Z">
        <w:r w:rsidRPr="00DC0366" w:rsidDel="00DC0366">
          <w:rPr>
            <w:noProof/>
            <w:rPrChange w:id="434" w:author="kbatzer" w:date="2013-11-24T19:54:00Z">
              <w:rPr>
                <w:rStyle w:val="Hyperlink"/>
                <w:noProof/>
              </w:rPr>
            </w:rPrChange>
          </w:rPr>
          <w:delText>Figure 1:  The Data Acquisition and Stimulation System</w:delText>
        </w:r>
        <w:r w:rsidDel="00DC0366">
          <w:rPr>
            <w:noProof/>
            <w:webHidden/>
          </w:rPr>
          <w:tab/>
        </w:r>
      </w:del>
      <w:del w:id="435" w:author="kbatzer" w:date="2013-11-24T19:40:00Z">
        <w:r w:rsidR="00A455A1" w:rsidDel="00361446">
          <w:rPr>
            <w:noProof/>
            <w:webHidden/>
          </w:rPr>
          <w:delText>7</w:delText>
        </w:r>
      </w:del>
    </w:p>
    <w:p w:rsidR="00722F7E" w:rsidDel="00DC0366" w:rsidRDefault="00722F7E" w:rsidP="00CE57B2">
      <w:pPr>
        <w:pStyle w:val="TableofFigures"/>
        <w:tabs>
          <w:tab w:val="right" w:leader="dot" w:pos="8630"/>
        </w:tabs>
        <w:spacing w:after="240" w:line="240" w:lineRule="auto"/>
        <w:ind w:firstLine="0"/>
        <w:rPr>
          <w:del w:id="436" w:author="kbatzer" w:date="2013-11-24T19:54:00Z"/>
          <w:rFonts w:asciiTheme="minorHAnsi" w:eastAsiaTheme="minorEastAsia" w:hAnsiTheme="minorHAnsi" w:cstheme="minorBidi"/>
          <w:noProof/>
          <w:sz w:val="22"/>
          <w:szCs w:val="22"/>
        </w:rPr>
      </w:pPr>
      <w:del w:id="437" w:author="kbatzer" w:date="2013-11-24T19:54:00Z">
        <w:r w:rsidRPr="00DC0366" w:rsidDel="00DC0366">
          <w:rPr>
            <w:noProof/>
            <w:rPrChange w:id="438" w:author="kbatzer" w:date="2013-11-24T19:54:00Z">
              <w:rPr>
                <w:rStyle w:val="Hyperlink"/>
                <w:noProof/>
              </w:rPr>
            </w:rPrChange>
          </w:rPr>
          <w:delText>Figure 2:  FPGA Top-Level Configuration</w:delText>
        </w:r>
        <w:r w:rsidDel="00DC0366">
          <w:rPr>
            <w:noProof/>
            <w:webHidden/>
          </w:rPr>
          <w:tab/>
        </w:r>
      </w:del>
      <w:del w:id="439" w:author="kbatzer" w:date="2013-11-24T19:40:00Z">
        <w:r w:rsidR="00A455A1" w:rsidDel="00361446">
          <w:rPr>
            <w:noProof/>
            <w:webHidden/>
          </w:rPr>
          <w:delText>9</w:delText>
        </w:r>
      </w:del>
    </w:p>
    <w:p w:rsidR="00722F7E" w:rsidDel="00DC0366" w:rsidRDefault="00722F7E" w:rsidP="00CE57B2">
      <w:pPr>
        <w:pStyle w:val="TableofFigures"/>
        <w:tabs>
          <w:tab w:val="right" w:leader="dot" w:pos="8630"/>
        </w:tabs>
        <w:spacing w:after="240" w:line="240" w:lineRule="auto"/>
        <w:ind w:firstLine="0"/>
        <w:rPr>
          <w:del w:id="440" w:author="kbatzer" w:date="2013-11-24T19:54:00Z"/>
          <w:rFonts w:asciiTheme="minorHAnsi" w:eastAsiaTheme="minorEastAsia" w:hAnsiTheme="minorHAnsi" w:cstheme="minorBidi"/>
          <w:noProof/>
          <w:sz w:val="22"/>
          <w:szCs w:val="22"/>
        </w:rPr>
      </w:pPr>
      <w:del w:id="441" w:author="kbatzer" w:date="2013-11-24T19:54:00Z">
        <w:r w:rsidRPr="00DC0366" w:rsidDel="00DC0366">
          <w:rPr>
            <w:noProof/>
            <w:rPrChange w:id="442" w:author="kbatzer" w:date="2013-11-24T19:54:00Z">
              <w:rPr>
                <w:rStyle w:val="Hyperlink"/>
                <w:noProof/>
              </w:rPr>
            </w:rPrChange>
          </w:rPr>
          <w:delText>Figure 3:  AD7606 Serial Read Operation (Figure 6 from [20])</w:delText>
        </w:r>
        <w:r w:rsidDel="00DC0366">
          <w:rPr>
            <w:noProof/>
            <w:webHidden/>
          </w:rPr>
          <w:tab/>
        </w:r>
      </w:del>
      <w:del w:id="443" w:author="kbatzer" w:date="2013-11-24T19:40:00Z">
        <w:r w:rsidR="00A455A1" w:rsidDel="00361446">
          <w:rPr>
            <w:noProof/>
            <w:webHidden/>
          </w:rPr>
          <w:delText>11</w:delText>
        </w:r>
      </w:del>
    </w:p>
    <w:p w:rsidR="00722F7E" w:rsidDel="00DC0366" w:rsidRDefault="00722F7E" w:rsidP="00CE57B2">
      <w:pPr>
        <w:pStyle w:val="TableofFigures"/>
        <w:tabs>
          <w:tab w:val="right" w:leader="dot" w:pos="8630"/>
        </w:tabs>
        <w:spacing w:after="240" w:line="240" w:lineRule="auto"/>
        <w:ind w:firstLine="0"/>
        <w:rPr>
          <w:del w:id="444" w:author="kbatzer" w:date="2013-11-24T19:54:00Z"/>
          <w:rFonts w:asciiTheme="minorHAnsi" w:eastAsiaTheme="minorEastAsia" w:hAnsiTheme="minorHAnsi" w:cstheme="minorBidi"/>
          <w:noProof/>
          <w:sz w:val="22"/>
          <w:szCs w:val="22"/>
        </w:rPr>
      </w:pPr>
      <w:del w:id="445" w:author="kbatzer" w:date="2013-11-24T19:54:00Z">
        <w:r w:rsidRPr="00DC0366" w:rsidDel="00DC0366">
          <w:rPr>
            <w:noProof/>
            <w:rPrChange w:id="446" w:author="kbatzer" w:date="2013-11-24T19:54:00Z">
              <w:rPr>
                <w:rStyle w:val="Hyperlink"/>
                <w:noProof/>
              </w:rPr>
            </w:rPrChange>
          </w:rPr>
          <w:delText>Figure 4: ADC Module Block Diagram</w:delText>
        </w:r>
        <w:r w:rsidDel="00DC0366">
          <w:rPr>
            <w:noProof/>
            <w:webHidden/>
          </w:rPr>
          <w:tab/>
        </w:r>
      </w:del>
      <w:del w:id="447" w:author="kbatzer" w:date="2013-11-24T19:40:00Z">
        <w:r w:rsidR="00A455A1" w:rsidDel="00361446">
          <w:rPr>
            <w:noProof/>
            <w:webHidden/>
          </w:rPr>
          <w:delText>14</w:delText>
        </w:r>
      </w:del>
    </w:p>
    <w:p w:rsidR="00722F7E" w:rsidDel="00DC0366" w:rsidRDefault="00722F7E" w:rsidP="00CE57B2">
      <w:pPr>
        <w:pStyle w:val="TableofFigures"/>
        <w:tabs>
          <w:tab w:val="right" w:leader="dot" w:pos="8630"/>
        </w:tabs>
        <w:spacing w:after="240" w:line="240" w:lineRule="auto"/>
        <w:ind w:firstLine="0"/>
        <w:rPr>
          <w:del w:id="448" w:author="kbatzer" w:date="2013-11-24T19:54:00Z"/>
          <w:rFonts w:asciiTheme="minorHAnsi" w:eastAsiaTheme="minorEastAsia" w:hAnsiTheme="minorHAnsi" w:cstheme="minorBidi"/>
          <w:noProof/>
          <w:sz w:val="22"/>
          <w:szCs w:val="22"/>
        </w:rPr>
      </w:pPr>
      <w:del w:id="449" w:author="kbatzer" w:date="2013-11-24T19:54:00Z">
        <w:r w:rsidRPr="00DC0366" w:rsidDel="00DC0366">
          <w:rPr>
            <w:noProof/>
            <w:rPrChange w:id="450" w:author="kbatzer" w:date="2013-11-24T19:54:00Z">
              <w:rPr>
                <w:rStyle w:val="Hyperlink"/>
                <w:noProof/>
              </w:rPr>
            </w:rPrChange>
          </w:rPr>
          <w:delText>Figure 5:  ADC Module Flow Chart</w:delText>
        </w:r>
        <w:r w:rsidDel="00DC0366">
          <w:rPr>
            <w:noProof/>
            <w:webHidden/>
          </w:rPr>
          <w:tab/>
        </w:r>
      </w:del>
      <w:del w:id="451" w:author="kbatzer" w:date="2013-11-24T19:40:00Z">
        <w:r w:rsidR="00A455A1" w:rsidDel="00361446">
          <w:rPr>
            <w:noProof/>
            <w:webHidden/>
          </w:rPr>
          <w:delText>14</w:delText>
        </w:r>
      </w:del>
    </w:p>
    <w:p w:rsidR="00722F7E" w:rsidDel="00DC0366" w:rsidRDefault="00722F7E" w:rsidP="00CE57B2">
      <w:pPr>
        <w:pStyle w:val="TableofFigures"/>
        <w:tabs>
          <w:tab w:val="right" w:leader="dot" w:pos="8630"/>
        </w:tabs>
        <w:spacing w:after="240" w:line="240" w:lineRule="auto"/>
        <w:ind w:firstLine="0"/>
        <w:rPr>
          <w:del w:id="452" w:author="kbatzer" w:date="2013-11-24T19:54:00Z"/>
          <w:rFonts w:asciiTheme="minorHAnsi" w:eastAsiaTheme="minorEastAsia" w:hAnsiTheme="minorHAnsi" w:cstheme="minorBidi"/>
          <w:noProof/>
          <w:sz w:val="22"/>
          <w:szCs w:val="22"/>
        </w:rPr>
      </w:pPr>
      <w:del w:id="453" w:author="kbatzer" w:date="2013-11-24T19:54:00Z">
        <w:r w:rsidRPr="00DC0366" w:rsidDel="00DC0366">
          <w:rPr>
            <w:noProof/>
            <w:rPrChange w:id="454" w:author="kbatzer" w:date="2013-11-24T19:54:00Z">
              <w:rPr>
                <w:rStyle w:val="Hyperlink"/>
                <w:noProof/>
              </w:rPr>
            </w:rPrChange>
          </w:rPr>
          <w:delText>Figure 6: ADC Capture Module Flow Chart</w:delText>
        </w:r>
        <w:r w:rsidDel="00DC0366">
          <w:rPr>
            <w:noProof/>
            <w:webHidden/>
          </w:rPr>
          <w:tab/>
        </w:r>
      </w:del>
      <w:del w:id="455" w:author="kbatzer" w:date="2013-11-24T19:40:00Z">
        <w:r w:rsidR="00A455A1" w:rsidDel="00361446">
          <w:rPr>
            <w:noProof/>
            <w:webHidden/>
          </w:rPr>
          <w:delText>16</w:delText>
        </w:r>
      </w:del>
    </w:p>
    <w:p w:rsidR="00722F7E" w:rsidDel="00DC0366" w:rsidRDefault="00722F7E" w:rsidP="00CE57B2">
      <w:pPr>
        <w:pStyle w:val="TableofFigures"/>
        <w:tabs>
          <w:tab w:val="right" w:leader="dot" w:pos="8630"/>
        </w:tabs>
        <w:spacing w:after="240" w:line="240" w:lineRule="auto"/>
        <w:ind w:firstLine="0"/>
        <w:rPr>
          <w:del w:id="456" w:author="kbatzer" w:date="2013-11-24T19:54:00Z"/>
          <w:rFonts w:asciiTheme="minorHAnsi" w:eastAsiaTheme="minorEastAsia" w:hAnsiTheme="minorHAnsi" w:cstheme="minorBidi"/>
          <w:noProof/>
          <w:sz w:val="22"/>
          <w:szCs w:val="22"/>
        </w:rPr>
      </w:pPr>
      <w:del w:id="457" w:author="kbatzer" w:date="2013-11-24T19:54:00Z">
        <w:r w:rsidRPr="00DC0366" w:rsidDel="00DC0366">
          <w:rPr>
            <w:noProof/>
            <w:rPrChange w:id="458" w:author="kbatzer" w:date="2013-11-24T19:54:00Z">
              <w:rPr>
                <w:rStyle w:val="Hyperlink"/>
                <w:noProof/>
              </w:rPr>
            </w:rPrChange>
          </w:rPr>
          <w:delText>Figure 7: AD5678 Serial Write (Figure 2 from [21])</w:delText>
        </w:r>
        <w:r w:rsidDel="00DC0366">
          <w:rPr>
            <w:noProof/>
            <w:webHidden/>
          </w:rPr>
          <w:tab/>
        </w:r>
      </w:del>
      <w:del w:id="459" w:author="kbatzer" w:date="2013-11-24T19:40:00Z">
        <w:r w:rsidR="00A455A1" w:rsidDel="00361446">
          <w:rPr>
            <w:noProof/>
            <w:webHidden/>
          </w:rPr>
          <w:delText>18</w:delText>
        </w:r>
      </w:del>
    </w:p>
    <w:p w:rsidR="00722F7E" w:rsidDel="00DC0366" w:rsidRDefault="00722F7E" w:rsidP="00CE57B2">
      <w:pPr>
        <w:pStyle w:val="TableofFigures"/>
        <w:tabs>
          <w:tab w:val="right" w:leader="dot" w:pos="8630"/>
        </w:tabs>
        <w:spacing w:after="240" w:line="240" w:lineRule="auto"/>
        <w:ind w:firstLine="0"/>
        <w:rPr>
          <w:del w:id="460" w:author="kbatzer" w:date="2013-11-24T19:54:00Z"/>
          <w:rFonts w:asciiTheme="minorHAnsi" w:eastAsiaTheme="minorEastAsia" w:hAnsiTheme="minorHAnsi" w:cstheme="minorBidi"/>
          <w:noProof/>
          <w:sz w:val="22"/>
          <w:szCs w:val="22"/>
        </w:rPr>
      </w:pPr>
      <w:del w:id="461" w:author="kbatzer" w:date="2013-11-24T19:54:00Z">
        <w:r w:rsidRPr="00DC0366" w:rsidDel="00DC0366">
          <w:rPr>
            <w:noProof/>
            <w:rPrChange w:id="462" w:author="kbatzer" w:date="2013-11-24T19:54:00Z">
              <w:rPr>
                <w:rStyle w:val="Hyperlink"/>
                <w:noProof/>
              </w:rPr>
            </w:rPrChange>
          </w:rPr>
          <w:delText>Figure 8: Block diagram of the DAC module IO and internal modules</w:delText>
        </w:r>
        <w:r w:rsidDel="00DC0366">
          <w:rPr>
            <w:noProof/>
            <w:webHidden/>
          </w:rPr>
          <w:tab/>
        </w:r>
      </w:del>
      <w:del w:id="463" w:author="kbatzer" w:date="2013-11-24T19:40:00Z">
        <w:r w:rsidR="00A455A1" w:rsidDel="00361446">
          <w:rPr>
            <w:noProof/>
            <w:webHidden/>
          </w:rPr>
          <w:delText>20</w:delText>
        </w:r>
      </w:del>
    </w:p>
    <w:p w:rsidR="00722F7E" w:rsidDel="00DC0366" w:rsidRDefault="00722F7E" w:rsidP="00CE57B2">
      <w:pPr>
        <w:pStyle w:val="TableofFigures"/>
        <w:tabs>
          <w:tab w:val="right" w:leader="dot" w:pos="8630"/>
        </w:tabs>
        <w:spacing w:after="240" w:line="240" w:lineRule="auto"/>
        <w:ind w:firstLine="0"/>
        <w:rPr>
          <w:del w:id="464" w:author="kbatzer" w:date="2013-11-24T19:54:00Z"/>
          <w:rFonts w:asciiTheme="minorHAnsi" w:eastAsiaTheme="minorEastAsia" w:hAnsiTheme="minorHAnsi" w:cstheme="minorBidi"/>
          <w:noProof/>
          <w:sz w:val="22"/>
          <w:szCs w:val="22"/>
        </w:rPr>
      </w:pPr>
      <w:del w:id="465" w:author="kbatzer" w:date="2013-11-24T19:54:00Z">
        <w:r w:rsidRPr="00DC0366" w:rsidDel="00DC0366">
          <w:rPr>
            <w:noProof/>
            <w:rPrChange w:id="466" w:author="kbatzer" w:date="2013-11-24T19:54:00Z">
              <w:rPr>
                <w:rStyle w:val="Hyperlink"/>
                <w:noProof/>
              </w:rPr>
            </w:rPrChange>
          </w:rPr>
          <w:delText>Figure 9: DAC_Init Flow Chart</w:delText>
        </w:r>
        <w:r w:rsidDel="00DC0366">
          <w:rPr>
            <w:noProof/>
            <w:webHidden/>
          </w:rPr>
          <w:tab/>
        </w:r>
      </w:del>
      <w:del w:id="467" w:author="kbatzer" w:date="2013-11-24T19:40:00Z">
        <w:r w:rsidR="00A455A1" w:rsidDel="00361446">
          <w:rPr>
            <w:noProof/>
            <w:webHidden/>
          </w:rPr>
          <w:delText>21</w:delText>
        </w:r>
      </w:del>
    </w:p>
    <w:p w:rsidR="00722F7E" w:rsidDel="00DC0366" w:rsidRDefault="00722F7E" w:rsidP="00CE57B2">
      <w:pPr>
        <w:pStyle w:val="TableofFigures"/>
        <w:tabs>
          <w:tab w:val="right" w:leader="dot" w:pos="8630"/>
        </w:tabs>
        <w:spacing w:after="240" w:line="240" w:lineRule="auto"/>
        <w:ind w:firstLine="0"/>
        <w:rPr>
          <w:del w:id="468" w:author="kbatzer" w:date="2013-11-24T19:54:00Z"/>
          <w:rFonts w:asciiTheme="minorHAnsi" w:eastAsiaTheme="minorEastAsia" w:hAnsiTheme="minorHAnsi" w:cstheme="minorBidi"/>
          <w:noProof/>
          <w:sz w:val="22"/>
          <w:szCs w:val="22"/>
        </w:rPr>
      </w:pPr>
      <w:del w:id="469" w:author="kbatzer" w:date="2013-11-24T19:54:00Z">
        <w:r w:rsidRPr="00DC0366" w:rsidDel="00DC0366">
          <w:rPr>
            <w:noProof/>
            <w:rPrChange w:id="470" w:author="kbatzer" w:date="2013-11-24T19:54:00Z">
              <w:rPr>
                <w:rStyle w:val="Hyperlink"/>
                <w:noProof/>
              </w:rPr>
            </w:rPrChange>
          </w:rPr>
          <w:delText>Figure 10:  DAC_Channel Flow Chart</w:delText>
        </w:r>
        <w:r w:rsidDel="00DC0366">
          <w:rPr>
            <w:noProof/>
            <w:webHidden/>
          </w:rPr>
          <w:tab/>
        </w:r>
      </w:del>
      <w:del w:id="471" w:author="kbatzer" w:date="2013-11-24T19:40:00Z">
        <w:r w:rsidR="00A455A1" w:rsidDel="00361446">
          <w:rPr>
            <w:noProof/>
            <w:webHidden/>
          </w:rPr>
          <w:delText>23</w:delText>
        </w:r>
      </w:del>
    </w:p>
    <w:p w:rsidR="00722F7E" w:rsidDel="00DC0366" w:rsidRDefault="00722F7E" w:rsidP="00CE57B2">
      <w:pPr>
        <w:pStyle w:val="TableofFigures"/>
        <w:tabs>
          <w:tab w:val="right" w:leader="dot" w:pos="8630"/>
        </w:tabs>
        <w:spacing w:after="240" w:line="240" w:lineRule="auto"/>
        <w:ind w:firstLine="0"/>
        <w:rPr>
          <w:del w:id="472" w:author="kbatzer" w:date="2013-11-24T19:54:00Z"/>
          <w:rFonts w:asciiTheme="minorHAnsi" w:eastAsiaTheme="minorEastAsia" w:hAnsiTheme="minorHAnsi" w:cstheme="minorBidi"/>
          <w:noProof/>
          <w:sz w:val="22"/>
          <w:szCs w:val="22"/>
        </w:rPr>
      </w:pPr>
      <w:del w:id="473" w:author="kbatzer" w:date="2013-11-24T19:54:00Z">
        <w:r w:rsidRPr="00DC0366" w:rsidDel="00DC0366">
          <w:rPr>
            <w:noProof/>
            <w:rPrChange w:id="474" w:author="kbatzer" w:date="2013-11-24T19:54:00Z">
              <w:rPr>
                <w:rStyle w:val="Hyperlink"/>
                <w:noProof/>
              </w:rPr>
            </w:rPrChange>
          </w:rPr>
          <w:delText>Figure 11:  SPI Transmit Flow Chart</w:delText>
        </w:r>
        <w:r w:rsidDel="00DC0366">
          <w:rPr>
            <w:noProof/>
            <w:webHidden/>
          </w:rPr>
          <w:tab/>
        </w:r>
      </w:del>
      <w:del w:id="475" w:author="kbatzer" w:date="2013-11-24T19:40:00Z">
        <w:r w:rsidR="00A455A1" w:rsidDel="00361446">
          <w:rPr>
            <w:noProof/>
            <w:webHidden/>
          </w:rPr>
          <w:delText>25</w:delText>
        </w:r>
      </w:del>
    </w:p>
    <w:p w:rsidR="00722F7E" w:rsidDel="00DC0366" w:rsidRDefault="00722F7E" w:rsidP="00CE57B2">
      <w:pPr>
        <w:pStyle w:val="TableofFigures"/>
        <w:tabs>
          <w:tab w:val="right" w:leader="dot" w:pos="8630"/>
        </w:tabs>
        <w:spacing w:after="240" w:line="240" w:lineRule="auto"/>
        <w:ind w:firstLine="0"/>
        <w:rPr>
          <w:del w:id="476" w:author="kbatzer" w:date="2013-11-24T19:54:00Z"/>
          <w:rFonts w:asciiTheme="minorHAnsi" w:eastAsiaTheme="minorEastAsia" w:hAnsiTheme="minorHAnsi" w:cstheme="minorBidi"/>
          <w:noProof/>
          <w:sz w:val="22"/>
          <w:szCs w:val="22"/>
        </w:rPr>
      </w:pPr>
      <w:del w:id="477" w:author="kbatzer" w:date="2013-11-24T19:54:00Z">
        <w:r w:rsidRPr="00DC0366" w:rsidDel="00DC0366">
          <w:rPr>
            <w:noProof/>
            <w:rPrChange w:id="478" w:author="kbatzer" w:date="2013-11-24T19:54:00Z">
              <w:rPr>
                <w:rStyle w:val="Hyperlink"/>
                <w:noProof/>
              </w:rPr>
            </w:rPrChange>
          </w:rPr>
          <w:delText>Figure 12:  RS232 8-bit Transaction</w:delText>
        </w:r>
        <w:r w:rsidDel="00DC0366">
          <w:rPr>
            <w:noProof/>
            <w:webHidden/>
          </w:rPr>
          <w:tab/>
        </w:r>
      </w:del>
      <w:del w:id="479" w:author="kbatzer" w:date="2013-11-24T19:40:00Z">
        <w:r w:rsidR="00A455A1" w:rsidDel="00361446">
          <w:rPr>
            <w:noProof/>
            <w:webHidden/>
          </w:rPr>
          <w:delText>25</w:delText>
        </w:r>
      </w:del>
    </w:p>
    <w:p w:rsidR="00722F7E" w:rsidDel="00DC0366" w:rsidRDefault="00722F7E" w:rsidP="00CE57B2">
      <w:pPr>
        <w:pStyle w:val="TableofFigures"/>
        <w:tabs>
          <w:tab w:val="right" w:leader="dot" w:pos="8630"/>
        </w:tabs>
        <w:spacing w:after="240" w:line="240" w:lineRule="auto"/>
        <w:ind w:firstLine="0"/>
        <w:rPr>
          <w:del w:id="480" w:author="kbatzer" w:date="2013-11-24T19:54:00Z"/>
          <w:rFonts w:asciiTheme="minorHAnsi" w:eastAsiaTheme="minorEastAsia" w:hAnsiTheme="minorHAnsi" w:cstheme="minorBidi"/>
          <w:noProof/>
          <w:sz w:val="22"/>
          <w:szCs w:val="22"/>
        </w:rPr>
      </w:pPr>
      <w:del w:id="481" w:author="kbatzer" w:date="2013-11-24T19:54:00Z">
        <w:r w:rsidRPr="00DC0366" w:rsidDel="00DC0366">
          <w:rPr>
            <w:noProof/>
            <w:rPrChange w:id="482" w:author="kbatzer" w:date="2013-11-24T19:54:00Z">
              <w:rPr>
                <w:rStyle w:val="Hyperlink"/>
                <w:noProof/>
              </w:rPr>
            </w:rPrChange>
          </w:rPr>
          <w:delText>Figure 13:  RS232 Block Diagram</w:delText>
        </w:r>
        <w:r w:rsidDel="00DC0366">
          <w:rPr>
            <w:noProof/>
            <w:webHidden/>
          </w:rPr>
          <w:tab/>
        </w:r>
      </w:del>
      <w:del w:id="483" w:author="kbatzer" w:date="2013-11-24T19:40:00Z">
        <w:r w:rsidR="00A455A1" w:rsidDel="00361446">
          <w:rPr>
            <w:noProof/>
            <w:webHidden/>
          </w:rPr>
          <w:delText>26</w:delText>
        </w:r>
      </w:del>
    </w:p>
    <w:p w:rsidR="00722F7E" w:rsidDel="00DC0366" w:rsidRDefault="00722F7E" w:rsidP="00CE57B2">
      <w:pPr>
        <w:pStyle w:val="TableofFigures"/>
        <w:tabs>
          <w:tab w:val="right" w:leader="dot" w:pos="8630"/>
        </w:tabs>
        <w:spacing w:after="240" w:line="240" w:lineRule="auto"/>
        <w:ind w:firstLine="0"/>
        <w:rPr>
          <w:del w:id="484" w:author="kbatzer" w:date="2013-11-24T19:54:00Z"/>
          <w:rFonts w:asciiTheme="minorHAnsi" w:eastAsiaTheme="minorEastAsia" w:hAnsiTheme="minorHAnsi" w:cstheme="minorBidi"/>
          <w:noProof/>
          <w:sz w:val="22"/>
          <w:szCs w:val="22"/>
        </w:rPr>
      </w:pPr>
      <w:del w:id="485" w:author="kbatzer" w:date="2013-11-24T19:54:00Z">
        <w:r w:rsidRPr="00DC0366" w:rsidDel="00DC0366">
          <w:rPr>
            <w:noProof/>
            <w:rPrChange w:id="486" w:author="kbatzer" w:date="2013-11-24T19:54:00Z">
              <w:rPr>
                <w:rStyle w:val="Hyperlink"/>
                <w:noProof/>
              </w:rPr>
            </w:rPrChange>
          </w:rPr>
          <w:delText>Figure 14:  TX Module Flow Chart</w:delText>
        </w:r>
        <w:r w:rsidDel="00DC0366">
          <w:rPr>
            <w:noProof/>
            <w:webHidden/>
          </w:rPr>
          <w:tab/>
        </w:r>
      </w:del>
      <w:del w:id="487" w:author="kbatzer" w:date="2013-11-24T19:40:00Z">
        <w:r w:rsidR="00A455A1" w:rsidDel="00361446">
          <w:rPr>
            <w:noProof/>
            <w:webHidden/>
          </w:rPr>
          <w:delText>28</w:delText>
        </w:r>
      </w:del>
    </w:p>
    <w:p w:rsidR="00722F7E" w:rsidDel="00DC0366" w:rsidRDefault="00722F7E" w:rsidP="00CE57B2">
      <w:pPr>
        <w:pStyle w:val="TableofFigures"/>
        <w:tabs>
          <w:tab w:val="right" w:leader="dot" w:pos="8630"/>
        </w:tabs>
        <w:spacing w:after="240" w:line="240" w:lineRule="auto"/>
        <w:ind w:firstLine="0"/>
        <w:rPr>
          <w:del w:id="488" w:author="kbatzer" w:date="2013-11-24T19:54:00Z"/>
          <w:rFonts w:asciiTheme="minorHAnsi" w:eastAsiaTheme="minorEastAsia" w:hAnsiTheme="minorHAnsi" w:cstheme="minorBidi"/>
          <w:noProof/>
          <w:sz w:val="22"/>
          <w:szCs w:val="22"/>
        </w:rPr>
      </w:pPr>
      <w:del w:id="489" w:author="kbatzer" w:date="2013-11-24T19:54:00Z">
        <w:r w:rsidRPr="00DC0366" w:rsidDel="00DC0366">
          <w:rPr>
            <w:noProof/>
            <w:rPrChange w:id="490" w:author="kbatzer" w:date="2013-11-24T19:54:00Z">
              <w:rPr>
                <w:rStyle w:val="Hyperlink"/>
                <w:noProof/>
              </w:rPr>
            </w:rPrChange>
          </w:rPr>
          <w:delText>Figure 15:  RX Module Flow Chart</w:delText>
        </w:r>
        <w:r w:rsidDel="00DC0366">
          <w:rPr>
            <w:noProof/>
            <w:webHidden/>
          </w:rPr>
          <w:tab/>
        </w:r>
      </w:del>
      <w:del w:id="491" w:author="kbatzer" w:date="2013-11-24T19:40:00Z">
        <w:r w:rsidR="00A455A1" w:rsidDel="00361446">
          <w:rPr>
            <w:noProof/>
            <w:webHidden/>
          </w:rPr>
          <w:delText>29</w:delText>
        </w:r>
      </w:del>
    </w:p>
    <w:p w:rsidR="00722F7E" w:rsidDel="00DC0366" w:rsidRDefault="00722F7E" w:rsidP="00CE57B2">
      <w:pPr>
        <w:pStyle w:val="TableofFigures"/>
        <w:tabs>
          <w:tab w:val="right" w:leader="dot" w:pos="8630"/>
        </w:tabs>
        <w:spacing w:after="240" w:line="240" w:lineRule="auto"/>
        <w:ind w:firstLine="0"/>
        <w:rPr>
          <w:del w:id="492" w:author="kbatzer" w:date="2013-11-24T19:54:00Z"/>
          <w:rFonts w:asciiTheme="minorHAnsi" w:eastAsiaTheme="minorEastAsia" w:hAnsiTheme="minorHAnsi" w:cstheme="minorBidi"/>
          <w:noProof/>
          <w:sz w:val="22"/>
          <w:szCs w:val="22"/>
        </w:rPr>
      </w:pPr>
      <w:del w:id="493" w:author="kbatzer" w:date="2013-11-24T19:54:00Z">
        <w:r w:rsidRPr="00DC0366" w:rsidDel="00DC0366">
          <w:rPr>
            <w:noProof/>
            <w:rPrChange w:id="494" w:author="kbatzer" w:date="2013-11-24T19:54:00Z">
              <w:rPr>
                <w:rStyle w:val="Hyperlink"/>
                <w:noProof/>
              </w:rPr>
            </w:rPrChange>
          </w:rPr>
          <w:delText>Figure 16:  MT45W8MW16BGX Asynchronous Read Operation (Figure 5 from [22])</w:delText>
        </w:r>
        <w:r w:rsidDel="00DC0366">
          <w:rPr>
            <w:noProof/>
            <w:webHidden/>
          </w:rPr>
          <w:tab/>
        </w:r>
      </w:del>
      <w:del w:id="495" w:author="kbatzer" w:date="2013-11-24T19:40:00Z">
        <w:r w:rsidR="00A455A1" w:rsidDel="00361446">
          <w:rPr>
            <w:noProof/>
            <w:webHidden/>
          </w:rPr>
          <w:delText>30</w:delText>
        </w:r>
      </w:del>
    </w:p>
    <w:p w:rsidR="00722F7E" w:rsidDel="00DC0366" w:rsidRDefault="00722F7E" w:rsidP="00CE57B2">
      <w:pPr>
        <w:pStyle w:val="TableofFigures"/>
        <w:tabs>
          <w:tab w:val="right" w:leader="dot" w:pos="8630"/>
        </w:tabs>
        <w:spacing w:after="240" w:line="240" w:lineRule="auto"/>
        <w:ind w:firstLine="0"/>
        <w:rPr>
          <w:del w:id="496" w:author="kbatzer" w:date="2013-11-24T19:54:00Z"/>
          <w:rFonts w:asciiTheme="minorHAnsi" w:eastAsiaTheme="minorEastAsia" w:hAnsiTheme="minorHAnsi" w:cstheme="minorBidi"/>
          <w:noProof/>
          <w:sz w:val="22"/>
          <w:szCs w:val="22"/>
        </w:rPr>
      </w:pPr>
      <w:del w:id="497" w:author="kbatzer" w:date="2013-11-24T19:54:00Z">
        <w:r w:rsidRPr="00DC0366" w:rsidDel="00DC0366">
          <w:rPr>
            <w:noProof/>
            <w:rPrChange w:id="498" w:author="kbatzer" w:date="2013-11-24T19:54:00Z">
              <w:rPr>
                <w:rStyle w:val="Hyperlink"/>
                <w:noProof/>
              </w:rPr>
            </w:rPrChange>
          </w:rPr>
          <w:delText>Figure 17:  MT45W8MW16BGX Asynchronous Write Operation (Figure 6 from [22])</w:delText>
        </w:r>
        <w:r w:rsidDel="00DC0366">
          <w:rPr>
            <w:noProof/>
            <w:webHidden/>
          </w:rPr>
          <w:tab/>
        </w:r>
      </w:del>
      <w:del w:id="499" w:author="kbatzer" w:date="2013-11-24T19:40:00Z">
        <w:r w:rsidR="00A455A1" w:rsidDel="00361446">
          <w:rPr>
            <w:noProof/>
            <w:webHidden/>
          </w:rPr>
          <w:delText>31</w:delText>
        </w:r>
      </w:del>
    </w:p>
    <w:p w:rsidR="00722F7E" w:rsidDel="00DC0366" w:rsidRDefault="00722F7E" w:rsidP="00CE57B2">
      <w:pPr>
        <w:pStyle w:val="TableofFigures"/>
        <w:tabs>
          <w:tab w:val="right" w:leader="dot" w:pos="8630"/>
        </w:tabs>
        <w:spacing w:after="240" w:line="240" w:lineRule="auto"/>
        <w:ind w:firstLine="0"/>
        <w:rPr>
          <w:del w:id="500" w:author="kbatzer" w:date="2013-11-24T19:54:00Z"/>
          <w:rFonts w:asciiTheme="minorHAnsi" w:eastAsiaTheme="minorEastAsia" w:hAnsiTheme="minorHAnsi" w:cstheme="minorBidi"/>
          <w:noProof/>
          <w:sz w:val="22"/>
          <w:szCs w:val="22"/>
        </w:rPr>
      </w:pPr>
      <w:del w:id="501" w:author="kbatzer" w:date="2013-11-24T19:54:00Z">
        <w:r w:rsidRPr="00DC0366" w:rsidDel="00DC0366">
          <w:rPr>
            <w:noProof/>
            <w:rPrChange w:id="502" w:author="kbatzer" w:date="2013-11-24T19:54:00Z">
              <w:rPr>
                <w:rStyle w:val="Hyperlink"/>
                <w:noProof/>
              </w:rPr>
            </w:rPrChange>
          </w:rPr>
          <w:delText>Figure 18: RAM Module Block Diagram</w:delText>
        </w:r>
        <w:r w:rsidDel="00DC0366">
          <w:rPr>
            <w:noProof/>
            <w:webHidden/>
          </w:rPr>
          <w:tab/>
        </w:r>
      </w:del>
      <w:del w:id="503" w:author="kbatzer" w:date="2013-11-24T19:40:00Z">
        <w:r w:rsidR="00A455A1" w:rsidDel="00361446">
          <w:rPr>
            <w:noProof/>
            <w:webHidden/>
          </w:rPr>
          <w:delText>32</w:delText>
        </w:r>
      </w:del>
    </w:p>
    <w:p w:rsidR="00722F7E" w:rsidDel="00DC0366" w:rsidRDefault="00722F7E" w:rsidP="00CE57B2">
      <w:pPr>
        <w:pStyle w:val="TableofFigures"/>
        <w:tabs>
          <w:tab w:val="right" w:leader="dot" w:pos="8630"/>
        </w:tabs>
        <w:spacing w:after="240" w:line="240" w:lineRule="auto"/>
        <w:ind w:firstLine="0"/>
        <w:rPr>
          <w:del w:id="504" w:author="kbatzer" w:date="2013-11-24T19:54:00Z"/>
          <w:rFonts w:asciiTheme="minorHAnsi" w:eastAsiaTheme="minorEastAsia" w:hAnsiTheme="minorHAnsi" w:cstheme="minorBidi"/>
          <w:noProof/>
          <w:sz w:val="22"/>
          <w:szCs w:val="22"/>
        </w:rPr>
      </w:pPr>
      <w:del w:id="505" w:author="kbatzer" w:date="2013-11-24T19:54:00Z">
        <w:r w:rsidRPr="00DC0366" w:rsidDel="00DC0366">
          <w:rPr>
            <w:noProof/>
            <w:rPrChange w:id="506" w:author="kbatzer" w:date="2013-11-24T19:54:00Z">
              <w:rPr>
                <w:rStyle w:val="Hyperlink"/>
                <w:noProof/>
              </w:rPr>
            </w:rPrChange>
          </w:rPr>
          <w:delText>Figure 19: RAM Module Flow Chart</w:delText>
        </w:r>
        <w:r w:rsidDel="00DC0366">
          <w:rPr>
            <w:noProof/>
            <w:webHidden/>
          </w:rPr>
          <w:tab/>
        </w:r>
      </w:del>
      <w:del w:id="507" w:author="kbatzer" w:date="2013-11-24T19:40:00Z">
        <w:r w:rsidR="00A455A1" w:rsidDel="00361446">
          <w:rPr>
            <w:noProof/>
            <w:webHidden/>
          </w:rPr>
          <w:delText>34</w:delText>
        </w:r>
      </w:del>
    </w:p>
    <w:p w:rsidR="00722F7E" w:rsidDel="00DC0366" w:rsidRDefault="00722F7E" w:rsidP="00CE57B2">
      <w:pPr>
        <w:pStyle w:val="TableofFigures"/>
        <w:tabs>
          <w:tab w:val="right" w:leader="dot" w:pos="8630"/>
        </w:tabs>
        <w:spacing w:after="240" w:line="240" w:lineRule="auto"/>
        <w:ind w:firstLine="0"/>
        <w:rPr>
          <w:del w:id="508" w:author="kbatzer" w:date="2013-11-24T19:54:00Z"/>
          <w:rFonts w:asciiTheme="minorHAnsi" w:eastAsiaTheme="minorEastAsia" w:hAnsiTheme="minorHAnsi" w:cstheme="minorBidi"/>
          <w:noProof/>
          <w:sz w:val="22"/>
          <w:szCs w:val="22"/>
        </w:rPr>
      </w:pPr>
      <w:del w:id="509" w:author="kbatzer" w:date="2013-11-24T19:54:00Z">
        <w:r w:rsidRPr="00DC0366" w:rsidDel="00DC0366">
          <w:rPr>
            <w:noProof/>
            <w:rPrChange w:id="510" w:author="kbatzer" w:date="2013-11-24T19:54:00Z">
              <w:rPr>
                <w:rStyle w:val="Hyperlink"/>
                <w:noProof/>
              </w:rPr>
            </w:rPrChange>
          </w:rPr>
          <w:delText>Figure 20: Synchronous Slave FIFO (as described in [23])</w:delText>
        </w:r>
        <w:r w:rsidDel="00DC0366">
          <w:rPr>
            <w:noProof/>
            <w:webHidden/>
          </w:rPr>
          <w:tab/>
        </w:r>
      </w:del>
      <w:del w:id="511" w:author="kbatzer" w:date="2013-11-24T19:40:00Z">
        <w:r w:rsidR="00A455A1" w:rsidDel="00361446">
          <w:rPr>
            <w:noProof/>
            <w:webHidden/>
          </w:rPr>
          <w:delText>35</w:delText>
        </w:r>
      </w:del>
    </w:p>
    <w:p w:rsidR="00722F7E" w:rsidDel="00DC0366" w:rsidRDefault="00722F7E" w:rsidP="00CE57B2">
      <w:pPr>
        <w:pStyle w:val="TableofFigures"/>
        <w:tabs>
          <w:tab w:val="right" w:leader="dot" w:pos="8630"/>
        </w:tabs>
        <w:spacing w:after="240" w:line="240" w:lineRule="auto"/>
        <w:ind w:firstLine="0"/>
        <w:rPr>
          <w:del w:id="512" w:author="kbatzer" w:date="2013-11-24T19:54:00Z"/>
          <w:rFonts w:asciiTheme="minorHAnsi" w:eastAsiaTheme="minorEastAsia" w:hAnsiTheme="minorHAnsi" w:cstheme="minorBidi"/>
          <w:noProof/>
          <w:sz w:val="22"/>
          <w:szCs w:val="22"/>
        </w:rPr>
      </w:pPr>
      <w:del w:id="513" w:author="kbatzer" w:date="2013-11-24T19:54:00Z">
        <w:r w:rsidRPr="00DC0366" w:rsidDel="00DC0366">
          <w:rPr>
            <w:noProof/>
            <w:rPrChange w:id="514" w:author="kbatzer" w:date="2013-11-24T19:54:00Z">
              <w:rPr>
                <w:rStyle w:val="Hyperlink"/>
                <w:noProof/>
              </w:rPr>
            </w:rPrChange>
          </w:rPr>
          <w:delText>Figure 21: USB Module Block Diagram</w:delText>
        </w:r>
        <w:r w:rsidDel="00DC0366">
          <w:rPr>
            <w:noProof/>
            <w:webHidden/>
          </w:rPr>
          <w:tab/>
        </w:r>
      </w:del>
      <w:del w:id="515" w:author="kbatzer" w:date="2013-11-24T19:40:00Z">
        <w:r w:rsidR="00A455A1" w:rsidDel="00361446">
          <w:rPr>
            <w:noProof/>
            <w:webHidden/>
          </w:rPr>
          <w:delText>36</w:delText>
        </w:r>
      </w:del>
    </w:p>
    <w:p w:rsidR="00722F7E" w:rsidDel="00DC0366" w:rsidRDefault="00722F7E" w:rsidP="00CE57B2">
      <w:pPr>
        <w:pStyle w:val="TableofFigures"/>
        <w:tabs>
          <w:tab w:val="right" w:leader="dot" w:pos="8630"/>
        </w:tabs>
        <w:spacing w:after="240" w:line="240" w:lineRule="auto"/>
        <w:ind w:firstLine="0"/>
        <w:rPr>
          <w:del w:id="516" w:author="kbatzer" w:date="2013-11-24T19:54:00Z"/>
          <w:rFonts w:asciiTheme="minorHAnsi" w:eastAsiaTheme="minorEastAsia" w:hAnsiTheme="minorHAnsi" w:cstheme="minorBidi"/>
          <w:noProof/>
          <w:sz w:val="22"/>
          <w:szCs w:val="22"/>
        </w:rPr>
      </w:pPr>
      <w:del w:id="517" w:author="kbatzer" w:date="2013-11-24T19:54:00Z">
        <w:r w:rsidRPr="00DC0366" w:rsidDel="00DC0366">
          <w:rPr>
            <w:noProof/>
            <w:rPrChange w:id="518" w:author="kbatzer" w:date="2013-11-24T19:54:00Z">
              <w:rPr>
                <w:rStyle w:val="Hyperlink"/>
                <w:noProof/>
              </w:rPr>
            </w:rPrChange>
          </w:rPr>
          <w:delText>Figure 22: USB Module Flow Chart</w:delText>
        </w:r>
        <w:r w:rsidDel="00DC0366">
          <w:rPr>
            <w:noProof/>
            <w:webHidden/>
          </w:rPr>
          <w:tab/>
        </w:r>
      </w:del>
      <w:del w:id="519" w:author="kbatzer" w:date="2013-11-24T19:40:00Z">
        <w:r w:rsidR="00A455A1" w:rsidDel="00361446">
          <w:rPr>
            <w:noProof/>
            <w:webHidden/>
          </w:rPr>
          <w:delText>38</w:delText>
        </w:r>
      </w:del>
    </w:p>
    <w:p w:rsidR="00722F7E" w:rsidDel="00DC0366" w:rsidRDefault="00722F7E" w:rsidP="00CE57B2">
      <w:pPr>
        <w:pStyle w:val="TableofFigures"/>
        <w:tabs>
          <w:tab w:val="right" w:leader="dot" w:pos="8630"/>
        </w:tabs>
        <w:spacing w:after="240" w:line="240" w:lineRule="auto"/>
        <w:ind w:firstLine="0"/>
        <w:rPr>
          <w:del w:id="520" w:author="kbatzer" w:date="2013-11-24T19:54:00Z"/>
          <w:rFonts w:asciiTheme="minorHAnsi" w:eastAsiaTheme="minorEastAsia" w:hAnsiTheme="minorHAnsi" w:cstheme="minorBidi"/>
          <w:noProof/>
          <w:sz w:val="22"/>
          <w:szCs w:val="22"/>
        </w:rPr>
      </w:pPr>
      <w:del w:id="521" w:author="kbatzer" w:date="2013-11-24T19:54:00Z">
        <w:r w:rsidRPr="00DC0366" w:rsidDel="00DC0366">
          <w:rPr>
            <w:noProof/>
            <w:rPrChange w:id="522" w:author="kbatzer" w:date="2013-11-24T19:54:00Z">
              <w:rPr>
                <w:rStyle w:val="Hyperlink"/>
                <w:noProof/>
              </w:rPr>
            </w:rPrChange>
          </w:rPr>
          <w:delText>Figure 23:  Command Handler Module Block Diagram</w:delText>
        </w:r>
        <w:r w:rsidDel="00DC0366">
          <w:rPr>
            <w:noProof/>
            <w:webHidden/>
          </w:rPr>
          <w:tab/>
        </w:r>
      </w:del>
      <w:del w:id="523" w:author="kbatzer" w:date="2013-11-24T19:40:00Z">
        <w:r w:rsidR="00A455A1" w:rsidDel="00361446">
          <w:rPr>
            <w:noProof/>
            <w:webHidden/>
          </w:rPr>
          <w:delText>40</w:delText>
        </w:r>
      </w:del>
    </w:p>
    <w:p w:rsidR="00722F7E" w:rsidDel="00DC0366" w:rsidRDefault="00722F7E" w:rsidP="00CE57B2">
      <w:pPr>
        <w:pStyle w:val="TableofFigures"/>
        <w:tabs>
          <w:tab w:val="right" w:leader="dot" w:pos="8630"/>
        </w:tabs>
        <w:spacing w:after="240" w:line="240" w:lineRule="auto"/>
        <w:ind w:firstLine="0"/>
        <w:rPr>
          <w:del w:id="524" w:author="kbatzer" w:date="2013-11-24T19:54:00Z"/>
          <w:rFonts w:asciiTheme="minorHAnsi" w:eastAsiaTheme="minorEastAsia" w:hAnsiTheme="minorHAnsi" w:cstheme="minorBidi"/>
          <w:noProof/>
          <w:sz w:val="22"/>
          <w:szCs w:val="22"/>
        </w:rPr>
      </w:pPr>
      <w:del w:id="525" w:author="kbatzer" w:date="2013-11-24T19:54:00Z">
        <w:r w:rsidRPr="00DC0366" w:rsidDel="00DC0366">
          <w:rPr>
            <w:noProof/>
            <w:rPrChange w:id="526" w:author="kbatzer" w:date="2013-11-24T19:54:00Z">
              <w:rPr>
                <w:rStyle w:val="Hyperlink"/>
                <w:noProof/>
              </w:rPr>
            </w:rPrChange>
          </w:rPr>
          <w:delText>Figure 24: Command Handler Flow Chart</w:delText>
        </w:r>
        <w:r w:rsidDel="00DC0366">
          <w:rPr>
            <w:noProof/>
            <w:webHidden/>
          </w:rPr>
          <w:tab/>
        </w:r>
      </w:del>
      <w:del w:id="527" w:author="kbatzer" w:date="2013-11-24T19:40:00Z">
        <w:r w:rsidR="00A455A1" w:rsidDel="00361446">
          <w:rPr>
            <w:noProof/>
            <w:webHidden/>
          </w:rPr>
          <w:delText>42</w:delText>
        </w:r>
      </w:del>
    </w:p>
    <w:p w:rsidR="00722F7E" w:rsidDel="00DC0366" w:rsidRDefault="00722F7E" w:rsidP="00CE57B2">
      <w:pPr>
        <w:pStyle w:val="TableofFigures"/>
        <w:tabs>
          <w:tab w:val="right" w:leader="dot" w:pos="8630"/>
        </w:tabs>
        <w:spacing w:after="240" w:line="240" w:lineRule="auto"/>
        <w:ind w:firstLine="0"/>
        <w:rPr>
          <w:del w:id="528" w:author="kbatzer" w:date="2013-11-24T19:54:00Z"/>
          <w:rFonts w:asciiTheme="minorHAnsi" w:eastAsiaTheme="minorEastAsia" w:hAnsiTheme="minorHAnsi" w:cstheme="minorBidi"/>
          <w:noProof/>
          <w:sz w:val="22"/>
          <w:szCs w:val="22"/>
        </w:rPr>
      </w:pPr>
      <w:del w:id="529" w:author="kbatzer" w:date="2013-11-24T19:54:00Z">
        <w:r w:rsidRPr="00DC0366" w:rsidDel="00DC0366">
          <w:rPr>
            <w:noProof/>
            <w:rPrChange w:id="530" w:author="kbatzer" w:date="2013-11-24T19:54:00Z">
              <w:rPr>
                <w:rStyle w:val="Hyperlink"/>
                <w:noProof/>
              </w:rPr>
            </w:rPrChange>
          </w:rPr>
          <w:delText>Figure 25: Data Acquisition and Stimulation Control Center</w:delText>
        </w:r>
        <w:r w:rsidDel="00DC0366">
          <w:rPr>
            <w:noProof/>
            <w:webHidden/>
          </w:rPr>
          <w:tab/>
        </w:r>
      </w:del>
      <w:del w:id="531" w:author="kbatzer" w:date="2013-11-24T19:40:00Z">
        <w:r w:rsidR="00A455A1" w:rsidDel="00361446">
          <w:rPr>
            <w:noProof/>
            <w:webHidden/>
          </w:rPr>
          <w:delText>45</w:delText>
        </w:r>
      </w:del>
    </w:p>
    <w:p w:rsidR="00722F7E" w:rsidDel="00DC0366" w:rsidRDefault="00722F7E" w:rsidP="00CE57B2">
      <w:pPr>
        <w:pStyle w:val="TableofFigures"/>
        <w:tabs>
          <w:tab w:val="right" w:leader="dot" w:pos="8630"/>
        </w:tabs>
        <w:spacing w:after="240" w:line="240" w:lineRule="auto"/>
        <w:ind w:firstLine="0"/>
        <w:rPr>
          <w:del w:id="532" w:author="kbatzer" w:date="2013-11-24T19:54:00Z"/>
          <w:rFonts w:asciiTheme="minorHAnsi" w:eastAsiaTheme="minorEastAsia" w:hAnsiTheme="minorHAnsi" w:cstheme="minorBidi"/>
          <w:noProof/>
          <w:sz w:val="22"/>
          <w:szCs w:val="22"/>
        </w:rPr>
      </w:pPr>
      <w:del w:id="533" w:author="kbatzer" w:date="2013-11-24T19:54:00Z">
        <w:r w:rsidRPr="00DC0366" w:rsidDel="00DC0366">
          <w:rPr>
            <w:noProof/>
            <w:rPrChange w:id="534" w:author="kbatzer" w:date="2013-11-24T19:54:00Z">
              <w:rPr>
                <w:rStyle w:val="Hyperlink"/>
                <w:noProof/>
              </w:rPr>
            </w:rPrChange>
          </w:rPr>
          <w:delText>Figure 26: DASCC class diagram</w:delText>
        </w:r>
        <w:r w:rsidDel="00DC0366">
          <w:rPr>
            <w:noProof/>
            <w:webHidden/>
          </w:rPr>
          <w:tab/>
        </w:r>
      </w:del>
      <w:del w:id="535" w:author="kbatzer" w:date="2013-11-24T19:40:00Z">
        <w:r w:rsidR="00A455A1" w:rsidDel="00361446">
          <w:rPr>
            <w:noProof/>
            <w:webHidden/>
          </w:rPr>
          <w:delText>46</w:delText>
        </w:r>
      </w:del>
    </w:p>
    <w:p w:rsidR="00722F7E" w:rsidDel="00DC0366" w:rsidRDefault="00722F7E" w:rsidP="00CE57B2">
      <w:pPr>
        <w:pStyle w:val="TableofFigures"/>
        <w:tabs>
          <w:tab w:val="right" w:leader="dot" w:pos="8630"/>
        </w:tabs>
        <w:spacing w:after="240" w:line="240" w:lineRule="auto"/>
        <w:ind w:firstLine="0"/>
        <w:rPr>
          <w:del w:id="536" w:author="kbatzer" w:date="2013-11-24T19:54:00Z"/>
          <w:rFonts w:asciiTheme="minorHAnsi" w:eastAsiaTheme="minorEastAsia" w:hAnsiTheme="minorHAnsi" w:cstheme="minorBidi"/>
          <w:noProof/>
          <w:sz w:val="22"/>
          <w:szCs w:val="22"/>
        </w:rPr>
      </w:pPr>
      <w:del w:id="537" w:author="kbatzer" w:date="2013-11-24T19:54:00Z">
        <w:r w:rsidRPr="00DC0366" w:rsidDel="00DC0366">
          <w:rPr>
            <w:noProof/>
            <w:rPrChange w:id="538" w:author="kbatzer" w:date="2013-11-24T19:54:00Z">
              <w:rPr>
                <w:rStyle w:val="Hyperlink"/>
                <w:noProof/>
              </w:rPr>
            </w:rPrChange>
          </w:rPr>
          <w:delText>Figure 27: DASCC Channel Configuration</w:delText>
        </w:r>
        <w:r w:rsidDel="00DC0366">
          <w:rPr>
            <w:noProof/>
            <w:webHidden/>
          </w:rPr>
          <w:tab/>
        </w:r>
      </w:del>
      <w:del w:id="539" w:author="kbatzer" w:date="2013-11-24T19:40:00Z">
        <w:r w:rsidR="00A455A1" w:rsidDel="00361446">
          <w:rPr>
            <w:noProof/>
            <w:webHidden/>
          </w:rPr>
          <w:delText>46</w:delText>
        </w:r>
      </w:del>
    </w:p>
    <w:p w:rsidR="00722F7E" w:rsidDel="00DC0366" w:rsidRDefault="00722F7E" w:rsidP="00CE57B2">
      <w:pPr>
        <w:pStyle w:val="TableofFigures"/>
        <w:tabs>
          <w:tab w:val="right" w:leader="dot" w:pos="8630"/>
        </w:tabs>
        <w:spacing w:after="240" w:line="240" w:lineRule="auto"/>
        <w:ind w:firstLine="0"/>
        <w:rPr>
          <w:del w:id="540" w:author="kbatzer" w:date="2013-11-24T19:54:00Z"/>
          <w:rFonts w:asciiTheme="minorHAnsi" w:eastAsiaTheme="minorEastAsia" w:hAnsiTheme="minorHAnsi" w:cstheme="minorBidi"/>
          <w:noProof/>
          <w:sz w:val="22"/>
          <w:szCs w:val="22"/>
        </w:rPr>
      </w:pPr>
      <w:del w:id="541" w:author="kbatzer" w:date="2013-11-24T19:54:00Z">
        <w:r w:rsidRPr="00DC0366" w:rsidDel="00DC0366">
          <w:rPr>
            <w:noProof/>
            <w:rPrChange w:id="542" w:author="kbatzer" w:date="2013-11-24T19:54:00Z">
              <w:rPr>
                <w:rStyle w:val="Hyperlink"/>
                <w:noProof/>
              </w:rPr>
            </w:rPrChange>
          </w:rPr>
          <w:delText>Figure 28: DASCC Graphing View</w:delText>
        </w:r>
        <w:r w:rsidDel="00DC0366">
          <w:rPr>
            <w:noProof/>
            <w:webHidden/>
          </w:rPr>
          <w:tab/>
        </w:r>
      </w:del>
      <w:del w:id="543" w:author="kbatzer" w:date="2013-11-24T19:40:00Z">
        <w:r w:rsidR="00A455A1" w:rsidDel="00361446">
          <w:rPr>
            <w:noProof/>
            <w:webHidden/>
          </w:rPr>
          <w:delText>47</w:delText>
        </w:r>
      </w:del>
    </w:p>
    <w:p w:rsidR="00722F7E" w:rsidDel="00DC0366" w:rsidRDefault="00722F7E" w:rsidP="00CE57B2">
      <w:pPr>
        <w:pStyle w:val="TableofFigures"/>
        <w:tabs>
          <w:tab w:val="right" w:leader="dot" w:pos="8630"/>
        </w:tabs>
        <w:spacing w:after="240" w:line="240" w:lineRule="auto"/>
        <w:ind w:firstLine="0"/>
        <w:rPr>
          <w:del w:id="544" w:author="kbatzer" w:date="2013-11-24T19:54:00Z"/>
          <w:rFonts w:asciiTheme="minorHAnsi" w:eastAsiaTheme="minorEastAsia" w:hAnsiTheme="minorHAnsi" w:cstheme="minorBidi"/>
          <w:noProof/>
          <w:sz w:val="22"/>
          <w:szCs w:val="22"/>
        </w:rPr>
      </w:pPr>
      <w:del w:id="545" w:author="kbatzer" w:date="2013-11-24T19:54:00Z">
        <w:r w:rsidRPr="00DC0366" w:rsidDel="00DC0366">
          <w:rPr>
            <w:noProof/>
            <w:rPrChange w:id="546" w:author="kbatzer" w:date="2013-11-24T19:54:00Z">
              <w:rPr>
                <w:rStyle w:val="Hyperlink"/>
                <w:noProof/>
              </w:rPr>
            </w:rPrChange>
          </w:rPr>
          <w:delText>Figure 29: DASCC Scripting View</w:delText>
        </w:r>
        <w:r w:rsidDel="00DC0366">
          <w:rPr>
            <w:noProof/>
            <w:webHidden/>
          </w:rPr>
          <w:tab/>
        </w:r>
      </w:del>
      <w:del w:id="547" w:author="kbatzer" w:date="2013-11-24T19:40:00Z">
        <w:r w:rsidR="00A455A1" w:rsidDel="00361446">
          <w:rPr>
            <w:noProof/>
            <w:webHidden/>
          </w:rPr>
          <w:delText>48</w:delText>
        </w:r>
      </w:del>
    </w:p>
    <w:p w:rsidR="00722F7E" w:rsidDel="00DC0366" w:rsidRDefault="00722F7E" w:rsidP="00CE57B2">
      <w:pPr>
        <w:pStyle w:val="TableofFigures"/>
        <w:tabs>
          <w:tab w:val="right" w:leader="dot" w:pos="8630"/>
        </w:tabs>
        <w:spacing w:after="240" w:line="240" w:lineRule="auto"/>
        <w:ind w:firstLine="0"/>
        <w:rPr>
          <w:del w:id="548" w:author="kbatzer" w:date="2013-11-24T19:54:00Z"/>
          <w:rFonts w:asciiTheme="minorHAnsi" w:eastAsiaTheme="minorEastAsia" w:hAnsiTheme="minorHAnsi" w:cstheme="minorBidi"/>
          <w:noProof/>
          <w:sz w:val="22"/>
          <w:szCs w:val="22"/>
        </w:rPr>
      </w:pPr>
      <w:del w:id="549" w:author="kbatzer" w:date="2013-11-24T19:54:00Z">
        <w:r w:rsidRPr="00DC0366" w:rsidDel="00DC0366">
          <w:rPr>
            <w:noProof/>
            <w:rPrChange w:id="550" w:author="kbatzer" w:date="2013-11-24T19:54:00Z">
              <w:rPr>
                <w:rStyle w:val="Hyperlink"/>
                <w:noProof/>
              </w:rPr>
            </w:rPrChange>
          </w:rPr>
          <w:delText>Figure 30: Cross section of an earthworm adapted from [13, 18]</w:delText>
        </w:r>
        <w:r w:rsidDel="00DC0366">
          <w:rPr>
            <w:noProof/>
            <w:webHidden/>
          </w:rPr>
          <w:tab/>
        </w:r>
      </w:del>
      <w:del w:id="551" w:author="kbatzer" w:date="2013-11-24T19:40:00Z">
        <w:r w:rsidR="00A455A1" w:rsidDel="00361446">
          <w:rPr>
            <w:noProof/>
            <w:webHidden/>
          </w:rPr>
          <w:delText>59</w:delText>
        </w:r>
      </w:del>
    </w:p>
    <w:p w:rsidR="00722F7E" w:rsidDel="00DC0366" w:rsidRDefault="00722F7E" w:rsidP="00CE57B2">
      <w:pPr>
        <w:pStyle w:val="TableofFigures"/>
        <w:tabs>
          <w:tab w:val="right" w:leader="dot" w:pos="8630"/>
        </w:tabs>
        <w:spacing w:after="240" w:line="240" w:lineRule="auto"/>
        <w:ind w:firstLine="0"/>
        <w:rPr>
          <w:del w:id="552" w:author="kbatzer" w:date="2013-11-24T19:54:00Z"/>
          <w:rFonts w:asciiTheme="minorHAnsi" w:eastAsiaTheme="minorEastAsia" w:hAnsiTheme="minorHAnsi" w:cstheme="minorBidi"/>
          <w:noProof/>
          <w:sz w:val="22"/>
          <w:szCs w:val="22"/>
        </w:rPr>
      </w:pPr>
      <w:del w:id="553" w:author="kbatzer" w:date="2013-11-24T19:54:00Z">
        <w:r w:rsidRPr="00DC0366" w:rsidDel="00DC0366">
          <w:rPr>
            <w:noProof/>
            <w:rPrChange w:id="554" w:author="kbatzer" w:date="2013-11-24T19:54:00Z">
              <w:rPr>
                <w:rStyle w:val="Hyperlink"/>
                <w:noProof/>
              </w:rPr>
            </w:rPrChange>
          </w:rPr>
          <w:delText>Figure 31: Connections between the DASS and an earthworm</w:delText>
        </w:r>
        <w:r w:rsidDel="00DC0366">
          <w:rPr>
            <w:noProof/>
            <w:webHidden/>
          </w:rPr>
          <w:tab/>
        </w:r>
      </w:del>
      <w:del w:id="555" w:author="kbatzer" w:date="2013-11-24T19:40:00Z">
        <w:r w:rsidR="00A455A1" w:rsidDel="00361446">
          <w:rPr>
            <w:noProof/>
            <w:webHidden/>
          </w:rPr>
          <w:delText>60</w:delText>
        </w:r>
      </w:del>
    </w:p>
    <w:p w:rsidR="00722F7E" w:rsidDel="00DC0366" w:rsidRDefault="00722F7E" w:rsidP="00CE57B2">
      <w:pPr>
        <w:pStyle w:val="TableofFigures"/>
        <w:tabs>
          <w:tab w:val="right" w:leader="dot" w:pos="8630"/>
        </w:tabs>
        <w:spacing w:after="240" w:line="240" w:lineRule="auto"/>
        <w:ind w:firstLine="0"/>
        <w:rPr>
          <w:del w:id="556" w:author="kbatzer" w:date="2013-11-24T19:54:00Z"/>
          <w:rFonts w:asciiTheme="minorHAnsi" w:eastAsiaTheme="minorEastAsia" w:hAnsiTheme="minorHAnsi" w:cstheme="minorBidi"/>
          <w:noProof/>
          <w:sz w:val="22"/>
          <w:szCs w:val="22"/>
        </w:rPr>
      </w:pPr>
      <w:del w:id="557" w:author="kbatzer" w:date="2013-11-24T19:54:00Z">
        <w:r w:rsidRPr="00DC0366" w:rsidDel="00DC0366">
          <w:rPr>
            <w:noProof/>
            <w:rPrChange w:id="558" w:author="kbatzer" w:date="2013-11-24T19:54:00Z">
              <w:rPr>
                <w:rStyle w:val="Hyperlink"/>
                <w:noProof/>
              </w:rPr>
            </w:rPrChange>
          </w:rPr>
          <w:delText>Figure 32: DASS connected in parallel with a previously validated recording system</w:delText>
        </w:r>
        <w:r w:rsidDel="00DC0366">
          <w:rPr>
            <w:noProof/>
            <w:webHidden/>
          </w:rPr>
          <w:tab/>
        </w:r>
      </w:del>
      <w:del w:id="559" w:author="kbatzer" w:date="2013-11-24T19:40:00Z">
        <w:r w:rsidR="00A455A1" w:rsidDel="00361446">
          <w:rPr>
            <w:noProof/>
            <w:webHidden/>
          </w:rPr>
          <w:delText>61</w:delText>
        </w:r>
      </w:del>
    </w:p>
    <w:p w:rsidR="00722F7E" w:rsidDel="00DC0366" w:rsidRDefault="00722F7E" w:rsidP="00CE57B2">
      <w:pPr>
        <w:pStyle w:val="TableofFigures"/>
        <w:tabs>
          <w:tab w:val="right" w:leader="dot" w:pos="8630"/>
        </w:tabs>
        <w:spacing w:after="240" w:line="240" w:lineRule="auto"/>
        <w:ind w:firstLine="0"/>
        <w:rPr>
          <w:del w:id="560" w:author="kbatzer" w:date="2013-11-24T19:54:00Z"/>
          <w:rFonts w:asciiTheme="minorHAnsi" w:eastAsiaTheme="minorEastAsia" w:hAnsiTheme="minorHAnsi" w:cstheme="minorBidi"/>
          <w:noProof/>
          <w:sz w:val="22"/>
          <w:szCs w:val="22"/>
        </w:rPr>
      </w:pPr>
      <w:del w:id="561" w:author="kbatzer" w:date="2013-11-24T19:54:00Z">
        <w:r w:rsidRPr="00DC0366" w:rsidDel="00DC0366">
          <w:rPr>
            <w:noProof/>
            <w:rPrChange w:id="562" w:author="kbatzer" w:date="2013-11-24T19:54:00Z">
              <w:rPr>
                <w:rStyle w:val="Hyperlink"/>
                <w:noProof/>
              </w:rPr>
            </w:rPrChange>
          </w:rPr>
          <w:delText>Figure 33: Picture of the Data Acquisition and Stimulation System connected in parallel with a previously validated recording system</w:delText>
        </w:r>
        <w:r w:rsidDel="00DC0366">
          <w:rPr>
            <w:noProof/>
            <w:webHidden/>
          </w:rPr>
          <w:tab/>
        </w:r>
      </w:del>
      <w:del w:id="563" w:author="kbatzer" w:date="2013-11-24T19:40:00Z">
        <w:r w:rsidR="00A455A1" w:rsidDel="00361446">
          <w:rPr>
            <w:noProof/>
            <w:webHidden/>
          </w:rPr>
          <w:delText>65</w:delText>
        </w:r>
      </w:del>
    </w:p>
    <w:p w:rsidR="00722F7E" w:rsidDel="00DC0366" w:rsidRDefault="00722F7E" w:rsidP="00CE57B2">
      <w:pPr>
        <w:pStyle w:val="TableofFigures"/>
        <w:tabs>
          <w:tab w:val="right" w:leader="dot" w:pos="8630"/>
        </w:tabs>
        <w:spacing w:after="240" w:line="240" w:lineRule="auto"/>
        <w:ind w:firstLine="0"/>
        <w:rPr>
          <w:del w:id="564" w:author="kbatzer" w:date="2013-11-24T19:54:00Z"/>
          <w:rFonts w:asciiTheme="minorHAnsi" w:eastAsiaTheme="minorEastAsia" w:hAnsiTheme="minorHAnsi" w:cstheme="minorBidi"/>
          <w:noProof/>
          <w:sz w:val="22"/>
          <w:szCs w:val="22"/>
        </w:rPr>
      </w:pPr>
      <w:del w:id="565" w:author="kbatzer" w:date="2013-11-24T19:54:00Z">
        <w:r w:rsidRPr="00DC0366" w:rsidDel="00DC0366">
          <w:rPr>
            <w:noProof/>
            <w:rPrChange w:id="566" w:author="kbatzer" w:date="2013-11-24T19:54:00Z">
              <w:rPr>
                <w:rStyle w:val="Hyperlink"/>
                <w:noProof/>
              </w:rPr>
            </w:rPrChange>
          </w:rPr>
          <w:delText>Figure 34: Earthworm response to 2.0V stimulation pulse with data recorded by an Oscilloscope and the Data Acquisition and Stimulation System</w:delText>
        </w:r>
        <w:r w:rsidDel="00DC0366">
          <w:rPr>
            <w:noProof/>
            <w:webHidden/>
          </w:rPr>
          <w:tab/>
        </w:r>
      </w:del>
      <w:del w:id="567" w:author="kbatzer" w:date="2013-11-24T19:40:00Z">
        <w:r w:rsidR="00A455A1" w:rsidDel="00361446">
          <w:rPr>
            <w:noProof/>
            <w:webHidden/>
          </w:rPr>
          <w:delText>66</w:delText>
        </w:r>
      </w:del>
    </w:p>
    <w:p w:rsidR="00722F7E" w:rsidDel="00DC0366" w:rsidRDefault="00722F7E" w:rsidP="00CE57B2">
      <w:pPr>
        <w:pStyle w:val="TableofFigures"/>
        <w:tabs>
          <w:tab w:val="right" w:leader="dot" w:pos="8630"/>
        </w:tabs>
        <w:spacing w:after="240" w:line="240" w:lineRule="auto"/>
        <w:ind w:firstLine="0"/>
        <w:rPr>
          <w:del w:id="568" w:author="kbatzer" w:date="2013-11-24T19:54:00Z"/>
          <w:rFonts w:asciiTheme="minorHAnsi" w:eastAsiaTheme="minorEastAsia" w:hAnsiTheme="minorHAnsi" w:cstheme="minorBidi"/>
          <w:noProof/>
          <w:sz w:val="22"/>
          <w:szCs w:val="22"/>
        </w:rPr>
      </w:pPr>
      <w:del w:id="569" w:author="kbatzer" w:date="2013-11-24T19:54:00Z">
        <w:r w:rsidRPr="00DC0366" w:rsidDel="00DC0366">
          <w:rPr>
            <w:noProof/>
            <w:rPrChange w:id="570" w:author="kbatzer" w:date="2013-11-24T19:54:00Z">
              <w:rPr>
                <w:rStyle w:val="Hyperlink"/>
                <w:noProof/>
              </w:rPr>
            </w:rPrChange>
          </w:rPr>
          <w:delText>Figure 35: Earthworm response to 3.5V stimulation pulse with data recorded by an Oscilloscope and the Data Acquisition and Stimulation System</w:delText>
        </w:r>
        <w:r w:rsidDel="00DC0366">
          <w:rPr>
            <w:noProof/>
            <w:webHidden/>
          </w:rPr>
          <w:tab/>
        </w:r>
      </w:del>
      <w:del w:id="571" w:author="kbatzer" w:date="2013-11-24T19:40:00Z">
        <w:r w:rsidR="00A455A1" w:rsidDel="00361446">
          <w:rPr>
            <w:noProof/>
            <w:webHidden/>
          </w:rPr>
          <w:delText>67</w:delText>
        </w:r>
      </w:del>
    </w:p>
    <w:p w:rsidR="00722F7E" w:rsidDel="00DC0366" w:rsidRDefault="00722F7E" w:rsidP="00CE57B2">
      <w:pPr>
        <w:pStyle w:val="TableofFigures"/>
        <w:tabs>
          <w:tab w:val="right" w:leader="dot" w:pos="8630"/>
        </w:tabs>
        <w:spacing w:after="240" w:line="240" w:lineRule="auto"/>
        <w:ind w:firstLine="0"/>
        <w:rPr>
          <w:del w:id="572" w:author="kbatzer" w:date="2013-11-24T19:54:00Z"/>
          <w:rFonts w:asciiTheme="minorHAnsi" w:eastAsiaTheme="minorEastAsia" w:hAnsiTheme="minorHAnsi" w:cstheme="minorBidi"/>
          <w:noProof/>
          <w:sz w:val="22"/>
          <w:szCs w:val="22"/>
        </w:rPr>
      </w:pPr>
      <w:del w:id="573" w:author="kbatzer" w:date="2013-11-24T19:54:00Z">
        <w:r w:rsidRPr="00DC0366" w:rsidDel="00DC0366">
          <w:rPr>
            <w:noProof/>
            <w:rPrChange w:id="574" w:author="kbatzer" w:date="2013-11-24T19:54:00Z">
              <w:rPr>
                <w:rStyle w:val="Hyperlink"/>
                <w:noProof/>
              </w:rPr>
            </w:rPrChange>
          </w:rPr>
          <w:delText>Figure 36: Digilent Adept software used for programming the FPGA</w:delText>
        </w:r>
        <w:r w:rsidDel="00DC0366">
          <w:rPr>
            <w:noProof/>
            <w:webHidden/>
          </w:rPr>
          <w:tab/>
        </w:r>
      </w:del>
      <w:del w:id="575" w:author="kbatzer" w:date="2013-11-24T19:40:00Z">
        <w:r w:rsidR="00A455A1" w:rsidDel="00361446">
          <w:rPr>
            <w:noProof/>
            <w:webHidden/>
          </w:rPr>
          <w:delText>76</w:delText>
        </w:r>
      </w:del>
    </w:p>
    <w:p w:rsidR="0091094A" w:rsidRDefault="00C51EBF" w:rsidP="00CE57B2">
      <w:pPr>
        <w:spacing w:after="240" w:line="240" w:lineRule="auto"/>
        <w:ind w:firstLine="0"/>
        <w:rPr>
          <w:sz w:val="22"/>
        </w:rPr>
      </w:pPr>
      <w:r w:rsidRPr="00BC0EB9">
        <w:rPr>
          <w:sz w:val="22"/>
          <w:szCs w:val="22"/>
        </w:rPr>
        <w:fldChar w:fldCharType="end"/>
      </w:r>
    </w:p>
    <w:p w:rsidR="00DC0366" w:rsidRDefault="0091094A" w:rsidP="00DC0366">
      <w:pPr>
        <w:pageBreakBefore/>
        <w:ind w:firstLine="0"/>
        <w:rPr>
          <w:ins w:id="576" w:author="kbatzer" w:date="2013-11-24T19:55:00Z"/>
          <w:b/>
        </w:rPr>
        <w:pPrChange w:id="577" w:author="kbatzer" w:date="2013-11-24T19:55:00Z">
          <w:pPr>
            <w:pStyle w:val="TableofFigures"/>
            <w:tabs>
              <w:tab w:val="right" w:leader="dot" w:pos="8630"/>
            </w:tabs>
          </w:pPr>
        </w:pPrChange>
      </w:pPr>
      <w:r w:rsidRPr="00DC0366">
        <w:rPr>
          <w:b/>
          <w:rPrChange w:id="578" w:author="kbatzer" w:date="2013-11-24T19:55:00Z">
            <w:rPr>
              <w:b/>
              <w:sz w:val="22"/>
            </w:rPr>
          </w:rPrChange>
        </w:rPr>
        <w:lastRenderedPageBreak/>
        <w:t xml:space="preserve">List of </w:t>
      </w:r>
      <w:r w:rsidRPr="00BC0EB9">
        <w:rPr>
          <w:b/>
        </w:rPr>
        <w:t>Tables</w:t>
      </w:r>
    </w:p>
    <w:p w:rsidR="00DC0366" w:rsidRDefault="00C51EBF" w:rsidP="00DC0366">
      <w:pPr>
        <w:pStyle w:val="TableofFigures"/>
        <w:tabs>
          <w:tab w:val="right" w:leader="dot" w:pos="8630"/>
        </w:tabs>
        <w:ind w:firstLine="0"/>
        <w:rPr>
          <w:ins w:id="579" w:author="kbatzer" w:date="2013-11-24T19:54:00Z"/>
          <w:rFonts w:asciiTheme="minorHAnsi" w:eastAsiaTheme="minorEastAsia" w:hAnsiTheme="minorHAnsi" w:cstheme="minorBidi"/>
          <w:noProof/>
          <w:sz w:val="22"/>
          <w:szCs w:val="22"/>
        </w:rPr>
      </w:pPr>
      <w:r>
        <w:rPr>
          <w:b/>
          <w:sz w:val="22"/>
        </w:rPr>
        <w:fldChar w:fldCharType="begin"/>
      </w:r>
      <w:r w:rsidR="00F371CB">
        <w:rPr>
          <w:b/>
          <w:sz w:val="22"/>
        </w:rPr>
        <w:instrText xml:space="preserve"> TOC \h \z \c "Table" </w:instrText>
      </w:r>
      <w:r>
        <w:rPr>
          <w:b/>
          <w:sz w:val="22"/>
        </w:rPr>
        <w:fldChar w:fldCharType="separate"/>
      </w:r>
      <w:ins w:id="580" w:author="kbatzer" w:date="2013-11-24T19:54:00Z">
        <w:r w:rsidR="00DC0366" w:rsidRPr="00DD297E">
          <w:rPr>
            <w:rStyle w:val="Hyperlink"/>
            <w:noProof/>
          </w:rPr>
          <w:fldChar w:fldCharType="begin"/>
        </w:r>
        <w:r w:rsidR="00DC0366" w:rsidRPr="00DD297E">
          <w:rPr>
            <w:rStyle w:val="Hyperlink"/>
            <w:noProof/>
          </w:rPr>
          <w:instrText xml:space="preserve"> </w:instrText>
        </w:r>
        <w:r w:rsidR="00DC0366">
          <w:rPr>
            <w:noProof/>
          </w:rPr>
          <w:instrText>HYPERLINK \l "_Toc373086295"</w:instrText>
        </w:r>
        <w:r w:rsidR="00DC0366" w:rsidRPr="00DD297E">
          <w:rPr>
            <w:rStyle w:val="Hyperlink"/>
            <w:noProof/>
          </w:rPr>
          <w:instrText xml:space="preserve"> </w:instrText>
        </w:r>
        <w:r w:rsidR="00DC0366" w:rsidRPr="00DD297E">
          <w:rPr>
            <w:rStyle w:val="Hyperlink"/>
            <w:noProof/>
          </w:rPr>
        </w:r>
        <w:r w:rsidR="00DC0366" w:rsidRPr="00DD297E">
          <w:rPr>
            <w:rStyle w:val="Hyperlink"/>
            <w:noProof/>
          </w:rPr>
          <w:fldChar w:fldCharType="separate"/>
        </w:r>
        <w:r w:rsidR="00DC0366" w:rsidRPr="00DD297E">
          <w:rPr>
            <w:rStyle w:val="Hyperlink"/>
            <w:noProof/>
          </w:rPr>
          <w:t>Table 1:  Channel Configuration Registers</w:t>
        </w:r>
        <w:r w:rsidR="00DC0366">
          <w:rPr>
            <w:noProof/>
            <w:webHidden/>
          </w:rPr>
          <w:tab/>
        </w:r>
        <w:r w:rsidR="00DC0366">
          <w:rPr>
            <w:noProof/>
            <w:webHidden/>
          </w:rPr>
          <w:fldChar w:fldCharType="begin"/>
        </w:r>
        <w:r w:rsidR="00DC0366">
          <w:rPr>
            <w:noProof/>
            <w:webHidden/>
          </w:rPr>
          <w:instrText xml:space="preserve"> PAGEREF _Toc373086295 \h </w:instrText>
        </w:r>
        <w:r w:rsidR="00DC0366">
          <w:rPr>
            <w:noProof/>
            <w:webHidden/>
          </w:rPr>
        </w:r>
      </w:ins>
      <w:r w:rsidR="00DC0366">
        <w:rPr>
          <w:noProof/>
          <w:webHidden/>
        </w:rPr>
        <w:fldChar w:fldCharType="separate"/>
      </w:r>
      <w:ins w:id="581" w:author="kbatzer" w:date="2013-11-24T19:54:00Z">
        <w:r w:rsidR="00DC0366">
          <w:rPr>
            <w:noProof/>
            <w:webHidden/>
          </w:rPr>
          <w:t>13</w:t>
        </w:r>
        <w:r w:rsidR="00DC0366">
          <w:rPr>
            <w:noProof/>
            <w:webHidden/>
          </w:rPr>
          <w:fldChar w:fldCharType="end"/>
        </w:r>
        <w:r w:rsidR="00DC0366" w:rsidRPr="00DD297E">
          <w:rPr>
            <w:rStyle w:val="Hyperlink"/>
            <w:noProof/>
          </w:rPr>
          <w:fldChar w:fldCharType="end"/>
        </w:r>
      </w:ins>
    </w:p>
    <w:p w:rsidR="00DC0366" w:rsidRDefault="00DC0366" w:rsidP="00DC0366">
      <w:pPr>
        <w:pStyle w:val="TableofFigures"/>
        <w:tabs>
          <w:tab w:val="right" w:leader="dot" w:pos="8630"/>
        </w:tabs>
        <w:ind w:firstLine="0"/>
        <w:rPr>
          <w:ins w:id="582" w:author="kbatzer" w:date="2013-11-24T19:54:00Z"/>
          <w:rFonts w:asciiTheme="minorHAnsi" w:eastAsiaTheme="minorEastAsia" w:hAnsiTheme="minorHAnsi" w:cstheme="minorBidi"/>
          <w:noProof/>
          <w:sz w:val="22"/>
          <w:szCs w:val="22"/>
        </w:rPr>
      </w:pPr>
      <w:ins w:id="583"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"_Toc373086296"</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2:  Stimulation Register</w:t>
        </w:r>
        <w:r>
          <w:rPr>
            <w:noProof/>
            <w:webHidden/>
          </w:rPr>
          <w:tab/>
        </w:r>
        <w:r>
          <w:rPr>
            <w:noProof/>
            <w:webHidden/>
          </w:rPr>
          <w:fldChar w:fldCharType="begin"/>
        </w:r>
        <w:r>
          <w:rPr>
            <w:noProof/>
            <w:webHidden/>
          </w:rPr>
          <w:instrText xml:space="preserve"> PAGEREF _Toc373086296 \h </w:instrText>
        </w:r>
        <w:r>
          <w:rPr>
            <w:noProof/>
            <w:webHidden/>
          </w:rPr>
        </w:r>
      </w:ins>
      <w:r>
        <w:rPr>
          <w:noProof/>
          <w:webHidden/>
        </w:rPr>
        <w:fldChar w:fldCharType="separate"/>
      </w:r>
      <w:ins w:id="584" w:author="kbatzer" w:date="2013-11-24T19:54:00Z">
        <w:r>
          <w:rPr>
            <w:noProof/>
            <w:webHidden/>
          </w:rPr>
          <w:t>13</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585" w:author="kbatzer" w:date="2013-11-24T19:54:00Z"/>
          <w:rFonts w:asciiTheme="minorHAnsi" w:eastAsiaTheme="minorEastAsia" w:hAnsiTheme="minorHAnsi" w:cstheme="minorBidi"/>
          <w:noProof/>
          <w:sz w:val="22"/>
          <w:szCs w:val="22"/>
        </w:rPr>
      </w:pPr>
      <w:ins w:id="586"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"_Toc373086297"</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3:  Acquisition Register</w:t>
        </w:r>
        <w:r>
          <w:rPr>
            <w:noProof/>
            <w:webHidden/>
          </w:rPr>
          <w:tab/>
        </w:r>
        <w:r>
          <w:rPr>
            <w:noProof/>
            <w:webHidden/>
          </w:rPr>
          <w:fldChar w:fldCharType="begin"/>
        </w:r>
        <w:r>
          <w:rPr>
            <w:noProof/>
            <w:webHidden/>
          </w:rPr>
          <w:instrText xml:space="preserve"> PAGEREF _Toc373086297 \h </w:instrText>
        </w:r>
        <w:r>
          <w:rPr>
            <w:noProof/>
            <w:webHidden/>
          </w:rPr>
        </w:r>
      </w:ins>
      <w:r>
        <w:rPr>
          <w:noProof/>
          <w:webHidden/>
        </w:rPr>
        <w:fldChar w:fldCharType="separate"/>
      </w:r>
      <w:ins w:id="587" w:author="kbatzer" w:date="2013-11-24T19:54:00Z">
        <w:r>
          <w:rPr>
            <w:noProof/>
            <w:webHidden/>
          </w:rPr>
          <w:t>13</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588" w:author="kbatzer" w:date="2013-11-24T19:54:00Z"/>
          <w:rFonts w:asciiTheme="minorHAnsi" w:eastAsiaTheme="minorEastAsia" w:hAnsiTheme="minorHAnsi" w:cstheme="minorBidi"/>
          <w:noProof/>
          <w:sz w:val="22"/>
          <w:szCs w:val="22"/>
        </w:rPr>
      </w:pPr>
      <w:ins w:id="589"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"_Toc373086298"</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4:  Analog-to-Digital Converter Module Signals</w:t>
        </w:r>
        <w:r>
          <w:rPr>
            <w:noProof/>
            <w:webHidden/>
          </w:rPr>
          <w:tab/>
        </w:r>
        <w:r>
          <w:rPr>
            <w:noProof/>
            <w:webHidden/>
          </w:rPr>
          <w:fldChar w:fldCharType="begin"/>
        </w:r>
        <w:r>
          <w:rPr>
            <w:noProof/>
            <w:webHidden/>
          </w:rPr>
          <w:instrText xml:space="preserve"> PAGEREF _Toc373086298 \h </w:instrText>
        </w:r>
        <w:r>
          <w:rPr>
            <w:noProof/>
            <w:webHidden/>
          </w:rPr>
        </w:r>
      </w:ins>
      <w:r>
        <w:rPr>
          <w:noProof/>
          <w:webHidden/>
        </w:rPr>
        <w:fldChar w:fldCharType="separate"/>
      </w:r>
      <w:ins w:id="590" w:author="kbatzer" w:date="2013-11-24T19:54:00Z">
        <w:r>
          <w:rPr>
            <w:noProof/>
            <w:webHidden/>
          </w:rPr>
          <w:t>16</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591" w:author="kbatzer" w:date="2013-11-24T19:54:00Z"/>
          <w:rFonts w:asciiTheme="minorHAnsi" w:eastAsiaTheme="minorEastAsia" w:hAnsiTheme="minorHAnsi" w:cstheme="minorBidi"/>
          <w:noProof/>
          <w:sz w:val="22"/>
          <w:szCs w:val="22"/>
        </w:rPr>
      </w:pPr>
      <w:ins w:id="592"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"_Toc373086299"</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5: Acquisition Packet Structure</w:t>
        </w:r>
        <w:r>
          <w:rPr>
            <w:noProof/>
            <w:webHidden/>
          </w:rPr>
          <w:tab/>
        </w:r>
        <w:r>
          <w:rPr>
            <w:noProof/>
            <w:webHidden/>
          </w:rPr>
          <w:fldChar w:fldCharType="begin"/>
        </w:r>
        <w:r>
          <w:rPr>
            <w:noProof/>
            <w:webHidden/>
          </w:rPr>
          <w:instrText xml:space="preserve"> PAGEREF _Toc373086299 \h </w:instrText>
        </w:r>
        <w:r>
          <w:rPr>
            <w:noProof/>
            <w:webHidden/>
          </w:rPr>
        </w:r>
      </w:ins>
      <w:r>
        <w:rPr>
          <w:noProof/>
          <w:webHidden/>
        </w:rPr>
        <w:fldChar w:fldCharType="separate"/>
      </w:r>
      <w:ins w:id="593" w:author="kbatzer" w:date="2013-11-24T19:54:00Z">
        <w:r>
          <w:rPr>
            <w:noProof/>
            <w:webHidden/>
          </w:rPr>
          <w:t>18</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594" w:author="kbatzer" w:date="2013-11-24T19:54:00Z"/>
          <w:rFonts w:asciiTheme="minorHAnsi" w:eastAsiaTheme="minorEastAsia" w:hAnsiTheme="minorHAnsi" w:cstheme="minorBidi"/>
          <w:noProof/>
          <w:sz w:val="22"/>
          <w:szCs w:val="22"/>
        </w:rPr>
      </w:pPr>
      <w:ins w:id="595"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"_Toc373086300"</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6: DAC Module Signals</w:t>
        </w:r>
        <w:r>
          <w:rPr>
            <w:noProof/>
            <w:webHidden/>
          </w:rPr>
          <w:tab/>
        </w:r>
        <w:r>
          <w:rPr>
            <w:noProof/>
            <w:webHidden/>
          </w:rPr>
          <w:fldChar w:fldCharType="begin"/>
        </w:r>
        <w:r>
          <w:rPr>
            <w:noProof/>
            <w:webHidden/>
          </w:rPr>
          <w:instrText xml:space="preserve"> PAGEREF _Toc373086300 \h </w:instrText>
        </w:r>
        <w:r>
          <w:rPr>
            <w:noProof/>
            <w:webHidden/>
          </w:rPr>
        </w:r>
      </w:ins>
      <w:r>
        <w:rPr>
          <w:noProof/>
          <w:webHidden/>
        </w:rPr>
        <w:fldChar w:fldCharType="separate"/>
      </w:r>
      <w:ins w:id="596" w:author="kbatzer" w:date="2013-11-24T19:54:00Z">
        <w:r>
          <w:rPr>
            <w:noProof/>
            <w:webHidden/>
          </w:rPr>
          <w:t>22</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597" w:author="kbatzer" w:date="2013-11-24T19:54:00Z"/>
          <w:rFonts w:asciiTheme="minorHAnsi" w:eastAsiaTheme="minorEastAsia" w:hAnsiTheme="minorHAnsi" w:cstheme="minorBidi"/>
          <w:noProof/>
          <w:sz w:val="22"/>
          <w:szCs w:val="22"/>
        </w:rPr>
      </w:pPr>
      <w:ins w:id="598"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"_Toc373086301"</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7:  Memory Locations for Stimulation Waveforms</w:t>
        </w:r>
        <w:r>
          <w:rPr>
            <w:noProof/>
            <w:webHidden/>
          </w:rPr>
          <w:tab/>
        </w:r>
        <w:r>
          <w:rPr>
            <w:noProof/>
            <w:webHidden/>
          </w:rPr>
          <w:fldChar w:fldCharType="begin"/>
        </w:r>
        <w:r>
          <w:rPr>
            <w:noProof/>
            <w:webHidden/>
          </w:rPr>
          <w:instrText xml:space="preserve"> PAGEREF _Toc373086301 \h </w:instrText>
        </w:r>
        <w:r>
          <w:rPr>
            <w:noProof/>
            <w:webHidden/>
          </w:rPr>
        </w:r>
      </w:ins>
      <w:r>
        <w:rPr>
          <w:noProof/>
          <w:webHidden/>
        </w:rPr>
        <w:fldChar w:fldCharType="separate"/>
      </w:r>
      <w:ins w:id="599" w:author="kbatzer" w:date="2013-11-24T19:54:00Z">
        <w:r>
          <w:rPr>
            <w:noProof/>
            <w:webHidden/>
          </w:rPr>
          <w:t>27</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00" w:author="kbatzer" w:date="2013-11-24T19:54:00Z"/>
          <w:rFonts w:asciiTheme="minorHAnsi" w:eastAsiaTheme="minorEastAsia" w:hAnsiTheme="minorHAnsi" w:cstheme="minorBidi"/>
          <w:noProof/>
          <w:sz w:val="22"/>
          <w:szCs w:val="22"/>
        </w:rPr>
      </w:pPr>
      <w:ins w:id="601"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"_Toc373086302"</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8:  RS232 Module Signals</w:t>
        </w:r>
        <w:r>
          <w:rPr>
            <w:noProof/>
            <w:webHidden/>
          </w:rPr>
          <w:tab/>
        </w:r>
        <w:r>
          <w:rPr>
            <w:noProof/>
            <w:webHidden/>
          </w:rPr>
          <w:fldChar w:fldCharType="begin"/>
        </w:r>
        <w:r>
          <w:rPr>
            <w:noProof/>
            <w:webHidden/>
          </w:rPr>
          <w:instrText xml:space="preserve"> PAGEREF _Toc373086302 \h </w:instrText>
        </w:r>
        <w:r>
          <w:rPr>
            <w:noProof/>
            <w:webHidden/>
          </w:rPr>
        </w:r>
      </w:ins>
      <w:r>
        <w:rPr>
          <w:noProof/>
          <w:webHidden/>
        </w:rPr>
        <w:fldChar w:fldCharType="separate"/>
      </w:r>
      <w:ins w:id="602" w:author="kbatzer" w:date="2013-11-24T19:54:00Z">
        <w:r>
          <w:rPr>
            <w:noProof/>
            <w:webHidden/>
          </w:rPr>
          <w:t>30</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03" w:author="kbatzer" w:date="2013-11-24T19:54:00Z"/>
          <w:rFonts w:asciiTheme="minorHAnsi" w:eastAsiaTheme="minorEastAsia" w:hAnsiTheme="minorHAnsi" w:cstheme="minorBidi"/>
          <w:noProof/>
          <w:sz w:val="22"/>
          <w:szCs w:val="22"/>
        </w:rPr>
      </w:pPr>
      <w:ins w:id="604"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"_Toc373086303"</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9:  RAM Module Signals</w:t>
        </w:r>
        <w:r>
          <w:rPr>
            <w:noProof/>
            <w:webHidden/>
          </w:rPr>
          <w:tab/>
        </w:r>
        <w:r>
          <w:rPr>
            <w:noProof/>
            <w:webHidden/>
          </w:rPr>
          <w:fldChar w:fldCharType="begin"/>
        </w:r>
        <w:r>
          <w:rPr>
            <w:noProof/>
            <w:webHidden/>
          </w:rPr>
          <w:instrText xml:space="preserve"> PAGEREF _Toc373086303 \h </w:instrText>
        </w:r>
        <w:r>
          <w:rPr>
            <w:noProof/>
            <w:webHidden/>
          </w:rPr>
        </w:r>
      </w:ins>
      <w:r>
        <w:rPr>
          <w:noProof/>
          <w:webHidden/>
        </w:rPr>
        <w:fldChar w:fldCharType="separate"/>
      </w:r>
      <w:ins w:id="605" w:author="kbatzer" w:date="2013-11-24T19:54:00Z">
        <w:r>
          <w:rPr>
            <w:noProof/>
            <w:webHidden/>
          </w:rPr>
          <w:t>36</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06" w:author="kbatzer" w:date="2013-11-24T19:54:00Z"/>
          <w:rFonts w:asciiTheme="minorHAnsi" w:eastAsiaTheme="minorEastAsia" w:hAnsiTheme="minorHAnsi" w:cstheme="minorBidi"/>
          <w:noProof/>
          <w:sz w:val="22"/>
          <w:szCs w:val="22"/>
        </w:rPr>
      </w:pPr>
      <w:ins w:id="607"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"_Toc373086304"</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10:  USB Module Signals</w:t>
        </w:r>
        <w:r>
          <w:rPr>
            <w:noProof/>
            <w:webHidden/>
          </w:rPr>
          <w:tab/>
        </w:r>
        <w:r>
          <w:rPr>
            <w:noProof/>
            <w:webHidden/>
          </w:rPr>
          <w:fldChar w:fldCharType="begin"/>
        </w:r>
        <w:r>
          <w:rPr>
            <w:noProof/>
            <w:webHidden/>
          </w:rPr>
          <w:instrText xml:space="preserve"> PAGEREF _Toc373086304 \h </w:instrText>
        </w:r>
        <w:r>
          <w:rPr>
            <w:noProof/>
            <w:webHidden/>
          </w:rPr>
        </w:r>
      </w:ins>
      <w:r>
        <w:rPr>
          <w:noProof/>
          <w:webHidden/>
        </w:rPr>
        <w:fldChar w:fldCharType="separate"/>
      </w:r>
      <w:ins w:id="608" w:author="kbatzer" w:date="2013-11-24T19:54:00Z">
        <w:r>
          <w:rPr>
            <w:noProof/>
            <w:webHidden/>
          </w:rPr>
          <w:t>40</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09" w:author="kbatzer" w:date="2013-11-24T19:54:00Z"/>
          <w:rFonts w:asciiTheme="minorHAnsi" w:eastAsiaTheme="minorEastAsia" w:hAnsiTheme="minorHAnsi" w:cstheme="minorBidi"/>
          <w:noProof/>
          <w:sz w:val="22"/>
          <w:szCs w:val="22"/>
        </w:rPr>
      </w:pPr>
      <w:ins w:id="610"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"_Toc373086305"</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11:  Command Handler Module Signals</w:t>
        </w:r>
        <w:r>
          <w:rPr>
            <w:noProof/>
            <w:webHidden/>
          </w:rPr>
          <w:tab/>
        </w:r>
        <w:r>
          <w:rPr>
            <w:noProof/>
            <w:webHidden/>
          </w:rPr>
          <w:fldChar w:fldCharType="begin"/>
        </w:r>
        <w:r>
          <w:rPr>
            <w:noProof/>
            <w:webHidden/>
          </w:rPr>
          <w:instrText xml:space="preserve"> PAGEREF _Toc373086305 \h </w:instrText>
        </w:r>
        <w:r>
          <w:rPr>
            <w:noProof/>
            <w:webHidden/>
          </w:rPr>
        </w:r>
      </w:ins>
      <w:r>
        <w:rPr>
          <w:noProof/>
          <w:webHidden/>
        </w:rPr>
        <w:fldChar w:fldCharType="separate"/>
      </w:r>
      <w:ins w:id="611" w:author="kbatzer" w:date="2013-11-24T19:54:00Z">
        <w:r>
          <w:rPr>
            <w:noProof/>
            <w:webHidden/>
          </w:rPr>
          <w:t>44</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12" w:author="kbatzer" w:date="2013-11-24T19:54:00Z"/>
          <w:rFonts w:asciiTheme="minorHAnsi" w:eastAsiaTheme="minorEastAsia" w:hAnsiTheme="minorHAnsi" w:cstheme="minorBidi"/>
          <w:noProof/>
          <w:sz w:val="22"/>
          <w:szCs w:val="22"/>
        </w:rPr>
      </w:pPr>
      <w:ins w:id="613"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"_Toc373086306"</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12: Digilent Firmware Vs. Custom Firmware USB Configuration</w:t>
        </w:r>
        <w:r>
          <w:rPr>
            <w:noProof/>
            <w:webHidden/>
          </w:rPr>
          <w:tab/>
        </w:r>
        <w:r>
          <w:rPr>
            <w:noProof/>
            <w:webHidden/>
          </w:rPr>
          <w:fldChar w:fldCharType="begin"/>
        </w:r>
        <w:r>
          <w:rPr>
            <w:noProof/>
            <w:webHidden/>
          </w:rPr>
          <w:instrText xml:space="preserve"> PAGEREF _Toc373086306 \h </w:instrText>
        </w:r>
        <w:r>
          <w:rPr>
            <w:noProof/>
            <w:webHidden/>
          </w:rPr>
        </w:r>
      </w:ins>
      <w:r>
        <w:rPr>
          <w:noProof/>
          <w:webHidden/>
        </w:rPr>
        <w:fldChar w:fldCharType="separate"/>
      </w:r>
      <w:ins w:id="614" w:author="kbatzer" w:date="2013-11-24T19:54:00Z">
        <w:r>
          <w:rPr>
            <w:noProof/>
            <w:webHidden/>
          </w:rPr>
          <w:t>47</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15" w:author="kbatzer" w:date="2013-11-24T19:54:00Z"/>
          <w:rFonts w:asciiTheme="minorHAnsi" w:eastAsiaTheme="minorEastAsia" w:hAnsiTheme="minorHAnsi" w:cstheme="minorBidi"/>
          <w:noProof/>
          <w:sz w:val="22"/>
          <w:szCs w:val="22"/>
        </w:rPr>
      </w:pPr>
      <w:ins w:id="616"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"_Toc373086307"</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13:  Set Channel Configuration Request</w:t>
        </w:r>
        <w:r>
          <w:rPr>
            <w:noProof/>
            <w:webHidden/>
          </w:rPr>
          <w:tab/>
        </w:r>
        <w:r>
          <w:rPr>
            <w:noProof/>
            <w:webHidden/>
          </w:rPr>
          <w:fldChar w:fldCharType="begin"/>
        </w:r>
        <w:r>
          <w:rPr>
            <w:noProof/>
            <w:webHidden/>
          </w:rPr>
          <w:instrText xml:space="preserve"> PAGEREF _Toc373086307 \h </w:instrText>
        </w:r>
        <w:r>
          <w:rPr>
            <w:noProof/>
            <w:webHidden/>
          </w:rPr>
        </w:r>
      </w:ins>
      <w:r>
        <w:rPr>
          <w:noProof/>
          <w:webHidden/>
        </w:rPr>
        <w:fldChar w:fldCharType="separate"/>
      </w:r>
      <w:ins w:id="617" w:author="kbatzer" w:date="2013-11-24T19:54:00Z">
        <w:r>
          <w:rPr>
            <w:noProof/>
            <w:webHidden/>
          </w:rPr>
          <w:t>53</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18" w:author="kbatzer" w:date="2013-11-24T19:54:00Z"/>
          <w:rFonts w:asciiTheme="minorHAnsi" w:eastAsiaTheme="minorEastAsia" w:hAnsiTheme="minorHAnsi" w:cstheme="minorBidi"/>
          <w:noProof/>
          <w:sz w:val="22"/>
          <w:szCs w:val="22"/>
        </w:rPr>
      </w:pPr>
      <w:ins w:id="619"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"_Toc373086308"</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14:  Set Channel Configuration Reply</w:t>
        </w:r>
        <w:r>
          <w:rPr>
            <w:noProof/>
            <w:webHidden/>
          </w:rPr>
          <w:tab/>
        </w:r>
        <w:r>
          <w:rPr>
            <w:noProof/>
            <w:webHidden/>
          </w:rPr>
          <w:fldChar w:fldCharType="begin"/>
        </w:r>
        <w:r>
          <w:rPr>
            <w:noProof/>
            <w:webHidden/>
          </w:rPr>
          <w:instrText xml:space="preserve"> PAGEREF _Toc373086308 \h </w:instrText>
        </w:r>
        <w:r>
          <w:rPr>
            <w:noProof/>
            <w:webHidden/>
          </w:rPr>
        </w:r>
      </w:ins>
      <w:r>
        <w:rPr>
          <w:noProof/>
          <w:webHidden/>
        </w:rPr>
        <w:fldChar w:fldCharType="separate"/>
      </w:r>
      <w:ins w:id="620" w:author="kbatzer" w:date="2013-11-24T19:54:00Z">
        <w:r>
          <w:rPr>
            <w:noProof/>
            <w:webHidden/>
          </w:rPr>
          <w:t>54</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21" w:author="kbatzer" w:date="2013-11-24T19:54:00Z"/>
          <w:rFonts w:asciiTheme="minorHAnsi" w:eastAsiaTheme="minorEastAsia" w:hAnsiTheme="minorHAnsi" w:cstheme="minorBidi"/>
          <w:noProof/>
          <w:sz w:val="22"/>
          <w:szCs w:val="22"/>
        </w:rPr>
      </w:pPr>
      <w:ins w:id="622"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"_Toc373086309"</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15:  Get Channel Configuration Request</w:t>
        </w:r>
        <w:r>
          <w:rPr>
            <w:noProof/>
            <w:webHidden/>
          </w:rPr>
          <w:tab/>
        </w:r>
        <w:r>
          <w:rPr>
            <w:noProof/>
            <w:webHidden/>
          </w:rPr>
          <w:fldChar w:fldCharType="begin"/>
        </w:r>
        <w:r>
          <w:rPr>
            <w:noProof/>
            <w:webHidden/>
          </w:rPr>
          <w:instrText xml:space="preserve"> PAGEREF _Toc373086309 \h </w:instrText>
        </w:r>
        <w:r>
          <w:rPr>
            <w:noProof/>
            <w:webHidden/>
          </w:rPr>
        </w:r>
      </w:ins>
      <w:r>
        <w:rPr>
          <w:noProof/>
          <w:webHidden/>
        </w:rPr>
        <w:fldChar w:fldCharType="separate"/>
      </w:r>
      <w:ins w:id="623" w:author="kbatzer" w:date="2013-11-24T19:54:00Z">
        <w:r>
          <w:rPr>
            <w:noProof/>
            <w:webHidden/>
          </w:rPr>
          <w:t>54</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24" w:author="kbatzer" w:date="2013-11-24T19:54:00Z"/>
          <w:rFonts w:asciiTheme="minorHAnsi" w:eastAsiaTheme="minorEastAsia" w:hAnsiTheme="minorHAnsi" w:cstheme="minorBidi"/>
          <w:noProof/>
          <w:sz w:val="22"/>
          <w:szCs w:val="22"/>
        </w:rPr>
      </w:pPr>
      <w:ins w:id="625"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"_Toc373086310"</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16:  Get Channel Configuration Reply</w:t>
        </w:r>
        <w:r>
          <w:rPr>
            <w:noProof/>
            <w:webHidden/>
          </w:rPr>
          <w:tab/>
        </w:r>
        <w:r>
          <w:rPr>
            <w:noProof/>
            <w:webHidden/>
          </w:rPr>
          <w:fldChar w:fldCharType="begin"/>
        </w:r>
        <w:r>
          <w:rPr>
            <w:noProof/>
            <w:webHidden/>
          </w:rPr>
          <w:instrText xml:space="preserve"> PAGEREF _Toc373086310 \h </w:instrText>
        </w:r>
        <w:r>
          <w:rPr>
            <w:noProof/>
            <w:webHidden/>
          </w:rPr>
        </w:r>
      </w:ins>
      <w:r>
        <w:rPr>
          <w:noProof/>
          <w:webHidden/>
        </w:rPr>
        <w:fldChar w:fldCharType="separate"/>
      </w:r>
      <w:ins w:id="626" w:author="kbatzer" w:date="2013-11-24T19:54:00Z">
        <w:r>
          <w:rPr>
            <w:noProof/>
            <w:webHidden/>
          </w:rPr>
          <w:t>54</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27" w:author="kbatzer" w:date="2013-11-24T19:54:00Z"/>
          <w:rFonts w:asciiTheme="minorHAnsi" w:eastAsiaTheme="minorEastAsia" w:hAnsiTheme="minorHAnsi" w:cstheme="minorBidi"/>
          <w:noProof/>
          <w:sz w:val="22"/>
          <w:szCs w:val="22"/>
        </w:rPr>
      </w:pPr>
      <w:ins w:id="628"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"_Toc373086311"</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17:  Set Acquisition Register Request</w:t>
        </w:r>
        <w:r>
          <w:rPr>
            <w:noProof/>
            <w:webHidden/>
          </w:rPr>
          <w:tab/>
        </w:r>
        <w:r>
          <w:rPr>
            <w:noProof/>
            <w:webHidden/>
          </w:rPr>
          <w:fldChar w:fldCharType="begin"/>
        </w:r>
        <w:r>
          <w:rPr>
            <w:noProof/>
            <w:webHidden/>
          </w:rPr>
          <w:instrText xml:space="preserve"> PAGEREF _Toc373086311 \h </w:instrText>
        </w:r>
        <w:r>
          <w:rPr>
            <w:noProof/>
            <w:webHidden/>
          </w:rPr>
        </w:r>
      </w:ins>
      <w:r>
        <w:rPr>
          <w:noProof/>
          <w:webHidden/>
        </w:rPr>
        <w:fldChar w:fldCharType="separate"/>
      </w:r>
      <w:ins w:id="629" w:author="kbatzer" w:date="2013-11-24T19:54:00Z">
        <w:r>
          <w:rPr>
            <w:noProof/>
            <w:webHidden/>
          </w:rPr>
          <w:t>55</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30" w:author="kbatzer" w:date="2013-11-24T19:54:00Z"/>
          <w:rFonts w:asciiTheme="minorHAnsi" w:eastAsiaTheme="minorEastAsia" w:hAnsiTheme="minorHAnsi" w:cstheme="minorBidi"/>
          <w:noProof/>
          <w:sz w:val="22"/>
          <w:szCs w:val="22"/>
        </w:rPr>
      </w:pPr>
      <w:ins w:id="631"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"_Toc373086312"</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18:  Set Acquisition Register Reply</w:t>
        </w:r>
        <w:r>
          <w:rPr>
            <w:noProof/>
            <w:webHidden/>
          </w:rPr>
          <w:tab/>
        </w:r>
        <w:r>
          <w:rPr>
            <w:noProof/>
            <w:webHidden/>
          </w:rPr>
          <w:fldChar w:fldCharType="begin"/>
        </w:r>
        <w:r>
          <w:rPr>
            <w:noProof/>
            <w:webHidden/>
          </w:rPr>
          <w:instrText xml:space="preserve"> PAGEREF _Toc373086312 \h </w:instrText>
        </w:r>
        <w:r>
          <w:rPr>
            <w:noProof/>
            <w:webHidden/>
          </w:rPr>
        </w:r>
      </w:ins>
      <w:r>
        <w:rPr>
          <w:noProof/>
          <w:webHidden/>
        </w:rPr>
        <w:fldChar w:fldCharType="separate"/>
      </w:r>
      <w:ins w:id="632" w:author="kbatzer" w:date="2013-11-24T19:54:00Z">
        <w:r>
          <w:rPr>
            <w:noProof/>
            <w:webHidden/>
          </w:rPr>
          <w:t>55</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33" w:author="kbatzer" w:date="2013-11-24T19:54:00Z"/>
          <w:rFonts w:asciiTheme="minorHAnsi" w:eastAsiaTheme="minorEastAsia" w:hAnsiTheme="minorHAnsi" w:cstheme="minorBidi"/>
          <w:noProof/>
          <w:sz w:val="22"/>
          <w:szCs w:val="22"/>
        </w:rPr>
      </w:pPr>
      <w:ins w:id="634"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"_Toc373086313"</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19:  Get Acquisition Register Request</w:t>
        </w:r>
        <w:r>
          <w:rPr>
            <w:noProof/>
            <w:webHidden/>
          </w:rPr>
          <w:tab/>
        </w:r>
        <w:r>
          <w:rPr>
            <w:noProof/>
            <w:webHidden/>
          </w:rPr>
          <w:fldChar w:fldCharType="begin"/>
        </w:r>
        <w:r>
          <w:rPr>
            <w:noProof/>
            <w:webHidden/>
          </w:rPr>
          <w:instrText xml:space="preserve"> PAGEREF _Toc373086313 \h </w:instrText>
        </w:r>
        <w:r>
          <w:rPr>
            <w:noProof/>
            <w:webHidden/>
          </w:rPr>
        </w:r>
      </w:ins>
      <w:r>
        <w:rPr>
          <w:noProof/>
          <w:webHidden/>
        </w:rPr>
        <w:fldChar w:fldCharType="separate"/>
      </w:r>
      <w:ins w:id="635" w:author="kbatzer" w:date="2013-11-24T19:54:00Z">
        <w:r>
          <w:rPr>
            <w:noProof/>
            <w:webHidden/>
          </w:rPr>
          <w:t>55</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36" w:author="kbatzer" w:date="2013-11-24T19:54:00Z"/>
          <w:rFonts w:asciiTheme="minorHAnsi" w:eastAsiaTheme="minorEastAsia" w:hAnsiTheme="minorHAnsi" w:cstheme="minorBidi"/>
          <w:noProof/>
          <w:sz w:val="22"/>
          <w:szCs w:val="22"/>
        </w:rPr>
      </w:pPr>
      <w:ins w:id="637"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"_Toc373086314"</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20:  Get Acquisition Register Reply</w:t>
        </w:r>
        <w:r>
          <w:rPr>
            <w:noProof/>
            <w:webHidden/>
          </w:rPr>
          <w:tab/>
        </w:r>
        <w:r>
          <w:rPr>
            <w:noProof/>
            <w:webHidden/>
          </w:rPr>
          <w:fldChar w:fldCharType="begin"/>
        </w:r>
        <w:r>
          <w:rPr>
            <w:noProof/>
            <w:webHidden/>
          </w:rPr>
          <w:instrText xml:space="preserve"> PAGEREF _Toc373086314 \h </w:instrText>
        </w:r>
        <w:r>
          <w:rPr>
            <w:noProof/>
            <w:webHidden/>
          </w:rPr>
        </w:r>
      </w:ins>
      <w:r>
        <w:rPr>
          <w:noProof/>
          <w:webHidden/>
        </w:rPr>
        <w:fldChar w:fldCharType="separate"/>
      </w:r>
      <w:ins w:id="638" w:author="kbatzer" w:date="2013-11-24T19:54:00Z">
        <w:r>
          <w:rPr>
            <w:noProof/>
            <w:webHidden/>
          </w:rPr>
          <w:t>56</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39" w:author="kbatzer" w:date="2013-11-24T19:54:00Z"/>
          <w:rFonts w:asciiTheme="minorHAnsi" w:eastAsiaTheme="minorEastAsia" w:hAnsiTheme="minorHAnsi" w:cstheme="minorBidi"/>
          <w:noProof/>
          <w:sz w:val="22"/>
          <w:szCs w:val="22"/>
        </w:rPr>
      </w:pPr>
      <w:ins w:id="640"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"_Toc373086315"</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21:  Set Waveform Request</w:t>
        </w:r>
        <w:r>
          <w:rPr>
            <w:noProof/>
            <w:webHidden/>
          </w:rPr>
          <w:tab/>
        </w:r>
        <w:r>
          <w:rPr>
            <w:noProof/>
            <w:webHidden/>
          </w:rPr>
          <w:fldChar w:fldCharType="begin"/>
        </w:r>
        <w:r>
          <w:rPr>
            <w:noProof/>
            <w:webHidden/>
          </w:rPr>
          <w:instrText xml:space="preserve"> PAGEREF _Toc373086315 \h </w:instrText>
        </w:r>
        <w:r>
          <w:rPr>
            <w:noProof/>
            <w:webHidden/>
          </w:rPr>
        </w:r>
      </w:ins>
      <w:r>
        <w:rPr>
          <w:noProof/>
          <w:webHidden/>
        </w:rPr>
        <w:fldChar w:fldCharType="separate"/>
      </w:r>
      <w:ins w:id="641" w:author="kbatzer" w:date="2013-11-24T19:54:00Z">
        <w:r>
          <w:rPr>
            <w:noProof/>
            <w:webHidden/>
          </w:rPr>
          <w:t>56</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42" w:author="kbatzer" w:date="2013-11-24T19:54:00Z"/>
          <w:rFonts w:asciiTheme="minorHAnsi" w:eastAsiaTheme="minorEastAsia" w:hAnsiTheme="minorHAnsi" w:cstheme="minorBidi"/>
          <w:noProof/>
          <w:sz w:val="22"/>
          <w:szCs w:val="22"/>
        </w:rPr>
      </w:pPr>
      <w:ins w:id="643"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"_Toc373086316"</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22:  Set Waveform Reply</w:t>
        </w:r>
        <w:r>
          <w:rPr>
            <w:noProof/>
            <w:webHidden/>
          </w:rPr>
          <w:tab/>
        </w:r>
        <w:r>
          <w:rPr>
            <w:noProof/>
            <w:webHidden/>
          </w:rPr>
          <w:fldChar w:fldCharType="begin"/>
        </w:r>
        <w:r>
          <w:rPr>
            <w:noProof/>
            <w:webHidden/>
          </w:rPr>
          <w:instrText xml:space="preserve"> PAGEREF _Toc373086316 \h </w:instrText>
        </w:r>
        <w:r>
          <w:rPr>
            <w:noProof/>
            <w:webHidden/>
          </w:rPr>
        </w:r>
      </w:ins>
      <w:r>
        <w:rPr>
          <w:noProof/>
          <w:webHidden/>
        </w:rPr>
        <w:fldChar w:fldCharType="separate"/>
      </w:r>
      <w:ins w:id="644" w:author="kbatzer" w:date="2013-11-24T19:54:00Z">
        <w:r>
          <w:rPr>
            <w:noProof/>
            <w:webHidden/>
          </w:rPr>
          <w:t>57</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45" w:author="kbatzer" w:date="2013-11-24T19:54:00Z"/>
          <w:rFonts w:asciiTheme="minorHAnsi" w:eastAsiaTheme="minorEastAsia" w:hAnsiTheme="minorHAnsi" w:cstheme="minorBidi"/>
          <w:noProof/>
          <w:sz w:val="22"/>
          <w:szCs w:val="22"/>
        </w:rPr>
      </w:pPr>
      <w:ins w:id="646" w:author="kbatzer" w:date="2013-11-24T19:54:00Z">
        <w:r w:rsidRPr="00DD297E">
          <w:rPr>
            <w:rStyle w:val="Hyperlink"/>
            <w:noProof/>
          </w:rPr>
          <w:lastRenderedPageBreak/>
          <w:fldChar w:fldCharType="begin"/>
        </w:r>
        <w:r w:rsidRPr="00DD297E">
          <w:rPr>
            <w:rStyle w:val="Hyperlink"/>
            <w:noProof/>
          </w:rPr>
          <w:instrText xml:space="preserve"> </w:instrText>
        </w:r>
        <w:r>
          <w:rPr>
            <w:noProof/>
          </w:rPr>
          <w:instrText>HYPERLINK \l "_Toc373086317"</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23:  Get Waveform Request</w:t>
        </w:r>
        <w:r>
          <w:rPr>
            <w:noProof/>
            <w:webHidden/>
          </w:rPr>
          <w:tab/>
        </w:r>
        <w:r>
          <w:rPr>
            <w:noProof/>
            <w:webHidden/>
          </w:rPr>
          <w:fldChar w:fldCharType="begin"/>
        </w:r>
        <w:r>
          <w:rPr>
            <w:noProof/>
            <w:webHidden/>
          </w:rPr>
          <w:instrText xml:space="preserve"> PAGEREF _Toc373086317 \h </w:instrText>
        </w:r>
        <w:r>
          <w:rPr>
            <w:noProof/>
            <w:webHidden/>
          </w:rPr>
        </w:r>
      </w:ins>
      <w:r>
        <w:rPr>
          <w:noProof/>
          <w:webHidden/>
        </w:rPr>
        <w:fldChar w:fldCharType="separate"/>
      </w:r>
      <w:ins w:id="647" w:author="kbatzer" w:date="2013-11-24T19:54:00Z">
        <w:r>
          <w:rPr>
            <w:noProof/>
            <w:webHidden/>
          </w:rPr>
          <w:t>57</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48" w:author="kbatzer" w:date="2013-11-24T19:54:00Z"/>
          <w:rFonts w:asciiTheme="minorHAnsi" w:eastAsiaTheme="minorEastAsia" w:hAnsiTheme="minorHAnsi" w:cstheme="minorBidi"/>
          <w:noProof/>
          <w:sz w:val="22"/>
          <w:szCs w:val="22"/>
        </w:rPr>
      </w:pPr>
      <w:ins w:id="649"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"_Toc373086318"</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24:  Get Waveform Reply</w:t>
        </w:r>
        <w:r>
          <w:rPr>
            <w:noProof/>
            <w:webHidden/>
          </w:rPr>
          <w:tab/>
        </w:r>
        <w:r>
          <w:rPr>
            <w:noProof/>
            <w:webHidden/>
          </w:rPr>
          <w:fldChar w:fldCharType="begin"/>
        </w:r>
        <w:r>
          <w:rPr>
            <w:noProof/>
            <w:webHidden/>
          </w:rPr>
          <w:instrText xml:space="preserve"> PAGEREF _Toc373086318 \h </w:instrText>
        </w:r>
        <w:r>
          <w:rPr>
            <w:noProof/>
            <w:webHidden/>
          </w:rPr>
        </w:r>
      </w:ins>
      <w:r>
        <w:rPr>
          <w:noProof/>
          <w:webHidden/>
        </w:rPr>
        <w:fldChar w:fldCharType="separate"/>
      </w:r>
      <w:ins w:id="650" w:author="kbatzer" w:date="2013-11-24T19:54:00Z">
        <w:r>
          <w:rPr>
            <w:noProof/>
            <w:webHidden/>
          </w:rPr>
          <w:t>58</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51" w:author="kbatzer" w:date="2013-11-24T19:54:00Z"/>
          <w:rFonts w:asciiTheme="minorHAnsi" w:eastAsiaTheme="minorEastAsia" w:hAnsiTheme="minorHAnsi" w:cstheme="minorBidi"/>
          <w:noProof/>
          <w:sz w:val="22"/>
          <w:szCs w:val="22"/>
        </w:rPr>
      </w:pPr>
      <w:ins w:id="652"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"_Toc373086319"</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25:  Set Stimulation Register Request</w:t>
        </w:r>
        <w:r>
          <w:rPr>
            <w:noProof/>
            <w:webHidden/>
          </w:rPr>
          <w:tab/>
        </w:r>
        <w:r>
          <w:rPr>
            <w:noProof/>
            <w:webHidden/>
          </w:rPr>
          <w:fldChar w:fldCharType="begin"/>
        </w:r>
        <w:r>
          <w:rPr>
            <w:noProof/>
            <w:webHidden/>
          </w:rPr>
          <w:instrText xml:space="preserve"> PAGEREF _Toc373086319 \h </w:instrText>
        </w:r>
        <w:r>
          <w:rPr>
            <w:noProof/>
            <w:webHidden/>
          </w:rPr>
        </w:r>
      </w:ins>
      <w:r>
        <w:rPr>
          <w:noProof/>
          <w:webHidden/>
        </w:rPr>
        <w:fldChar w:fldCharType="separate"/>
      </w:r>
      <w:ins w:id="653" w:author="kbatzer" w:date="2013-11-24T19:54:00Z">
        <w:r>
          <w:rPr>
            <w:noProof/>
            <w:webHidden/>
          </w:rPr>
          <w:t>59</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54" w:author="kbatzer" w:date="2013-11-24T19:54:00Z"/>
          <w:rFonts w:asciiTheme="minorHAnsi" w:eastAsiaTheme="minorEastAsia" w:hAnsiTheme="minorHAnsi" w:cstheme="minorBidi"/>
          <w:noProof/>
          <w:sz w:val="22"/>
          <w:szCs w:val="22"/>
        </w:rPr>
      </w:pPr>
      <w:ins w:id="655"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"_Toc373086320"</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26:  Set Stimulation Register Reply</w:t>
        </w:r>
        <w:r>
          <w:rPr>
            <w:noProof/>
            <w:webHidden/>
          </w:rPr>
          <w:tab/>
        </w:r>
        <w:r>
          <w:rPr>
            <w:noProof/>
            <w:webHidden/>
          </w:rPr>
          <w:fldChar w:fldCharType="begin"/>
        </w:r>
        <w:r>
          <w:rPr>
            <w:noProof/>
            <w:webHidden/>
          </w:rPr>
          <w:instrText xml:space="preserve"> PAGEREF _Toc373086320 \h </w:instrText>
        </w:r>
        <w:r>
          <w:rPr>
            <w:noProof/>
            <w:webHidden/>
          </w:rPr>
        </w:r>
      </w:ins>
      <w:r>
        <w:rPr>
          <w:noProof/>
          <w:webHidden/>
        </w:rPr>
        <w:fldChar w:fldCharType="separate"/>
      </w:r>
      <w:ins w:id="656" w:author="kbatzer" w:date="2013-11-24T19:54:00Z">
        <w:r>
          <w:rPr>
            <w:noProof/>
            <w:webHidden/>
          </w:rPr>
          <w:t>59</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57" w:author="kbatzer" w:date="2013-11-24T19:54:00Z"/>
          <w:rFonts w:asciiTheme="minorHAnsi" w:eastAsiaTheme="minorEastAsia" w:hAnsiTheme="minorHAnsi" w:cstheme="minorBidi"/>
          <w:noProof/>
          <w:sz w:val="22"/>
          <w:szCs w:val="22"/>
        </w:rPr>
      </w:pPr>
      <w:ins w:id="658"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"_Toc373086321"</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27:  Get Stimulation Register Request</w:t>
        </w:r>
        <w:r>
          <w:rPr>
            <w:noProof/>
            <w:webHidden/>
          </w:rPr>
          <w:tab/>
        </w:r>
        <w:r>
          <w:rPr>
            <w:noProof/>
            <w:webHidden/>
          </w:rPr>
          <w:fldChar w:fldCharType="begin"/>
        </w:r>
        <w:r>
          <w:rPr>
            <w:noProof/>
            <w:webHidden/>
          </w:rPr>
          <w:instrText xml:space="preserve"> PAGEREF _Toc373086321 \h </w:instrText>
        </w:r>
        <w:r>
          <w:rPr>
            <w:noProof/>
            <w:webHidden/>
          </w:rPr>
        </w:r>
      </w:ins>
      <w:r>
        <w:rPr>
          <w:noProof/>
          <w:webHidden/>
        </w:rPr>
        <w:fldChar w:fldCharType="separate"/>
      </w:r>
      <w:ins w:id="659" w:author="kbatzer" w:date="2013-11-24T19:54:00Z">
        <w:r>
          <w:rPr>
            <w:noProof/>
            <w:webHidden/>
          </w:rPr>
          <w:t>59</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60" w:author="kbatzer" w:date="2013-11-24T19:54:00Z"/>
          <w:rFonts w:asciiTheme="minorHAnsi" w:eastAsiaTheme="minorEastAsia" w:hAnsiTheme="minorHAnsi" w:cstheme="minorBidi"/>
          <w:noProof/>
          <w:sz w:val="22"/>
          <w:szCs w:val="22"/>
        </w:rPr>
      </w:pPr>
      <w:ins w:id="661"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"_Toc373086322"</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28:  Get Stimulation Register Reply</w:t>
        </w:r>
        <w:r>
          <w:rPr>
            <w:noProof/>
            <w:webHidden/>
          </w:rPr>
          <w:tab/>
        </w:r>
        <w:r>
          <w:rPr>
            <w:noProof/>
            <w:webHidden/>
          </w:rPr>
          <w:fldChar w:fldCharType="begin"/>
        </w:r>
        <w:r>
          <w:rPr>
            <w:noProof/>
            <w:webHidden/>
          </w:rPr>
          <w:instrText xml:space="preserve"> PAGEREF _Toc373086322 \h </w:instrText>
        </w:r>
        <w:r>
          <w:rPr>
            <w:noProof/>
            <w:webHidden/>
          </w:rPr>
        </w:r>
      </w:ins>
      <w:r>
        <w:rPr>
          <w:noProof/>
          <w:webHidden/>
        </w:rPr>
        <w:fldChar w:fldCharType="separate"/>
      </w:r>
      <w:ins w:id="662" w:author="kbatzer" w:date="2013-11-24T19:54:00Z">
        <w:r>
          <w:rPr>
            <w:noProof/>
            <w:webHidden/>
          </w:rPr>
          <w:t>60</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63" w:author="kbatzer" w:date="2013-11-24T19:54:00Z"/>
          <w:rFonts w:asciiTheme="minorHAnsi" w:eastAsiaTheme="minorEastAsia" w:hAnsiTheme="minorHAnsi" w:cstheme="minorBidi"/>
          <w:noProof/>
          <w:sz w:val="22"/>
          <w:szCs w:val="22"/>
        </w:rPr>
      </w:pPr>
      <w:ins w:id="664"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"_Toc373086323"</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29:  Buffer Fill Time</w:t>
        </w:r>
        <w:r>
          <w:rPr>
            <w:noProof/>
            <w:webHidden/>
          </w:rPr>
          <w:tab/>
        </w:r>
        <w:r>
          <w:rPr>
            <w:noProof/>
            <w:webHidden/>
          </w:rPr>
          <w:fldChar w:fldCharType="begin"/>
        </w:r>
        <w:r>
          <w:rPr>
            <w:noProof/>
            <w:webHidden/>
          </w:rPr>
          <w:instrText xml:space="preserve"> PAGEREF _Toc373086323 \h </w:instrText>
        </w:r>
        <w:r>
          <w:rPr>
            <w:noProof/>
            <w:webHidden/>
          </w:rPr>
        </w:r>
      </w:ins>
      <w:r>
        <w:rPr>
          <w:noProof/>
          <w:webHidden/>
        </w:rPr>
        <w:fldChar w:fldCharType="separate"/>
      </w:r>
      <w:ins w:id="665" w:author="kbatzer" w:date="2013-11-24T19:54:00Z">
        <w:r>
          <w:rPr>
            <w:noProof/>
            <w:webHidden/>
          </w:rPr>
          <w:t>77</w:t>
        </w:r>
        <w:r>
          <w:rPr>
            <w:noProof/>
            <w:webHidden/>
          </w:rPr>
          <w:fldChar w:fldCharType="end"/>
        </w:r>
        <w:r w:rsidRPr="00DD297E">
          <w:rPr>
            <w:rStyle w:val="Hyperlink"/>
            <w:noProof/>
          </w:rPr>
          <w:fldChar w:fldCharType="end"/>
        </w:r>
      </w:ins>
    </w:p>
    <w:p w:rsidR="00DC0366" w:rsidRDefault="00DC0366" w:rsidP="00DC0366">
      <w:pPr>
        <w:pStyle w:val="TableofFigures"/>
        <w:tabs>
          <w:tab w:val="right" w:leader="dot" w:pos="8630"/>
        </w:tabs>
        <w:ind w:firstLine="0"/>
        <w:rPr>
          <w:ins w:id="666" w:author="kbatzer" w:date="2013-11-24T19:54:00Z"/>
          <w:rFonts w:asciiTheme="minorHAnsi" w:eastAsiaTheme="minorEastAsia" w:hAnsiTheme="minorHAnsi" w:cstheme="minorBidi"/>
          <w:noProof/>
          <w:sz w:val="22"/>
          <w:szCs w:val="22"/>
        </w:rPr>
      </w:pPr>
      <w:ins w:id="667" w:author="kbatzer" w:date="2013-11-24T19:54:00Z">
        <w:r w:rsidRPr="00DD297E">
          <w:rPr>
            <w:rStyle w:val="Hyperlink"/>
            <w:noProof/>
          </w:rPr>
          <w:fldChar w:fldCharType="begin"/>
        </w:r>
        <w:r w:rsidRPr="00DD297E">
          <w:rPr>
            <w:rStyle w:val="Hyperlink"/>
            <w:noProof/>
          </w:rPr>
          <w:instrText xml:space="preserve"> </w:instrText>
        </w:r>
        <w:r>
          <w:rPr>
            <w:noProof/>
          </w:rPr>
          <w:instrText>HYPERLINK \l "_Toc373086324"</w:instrText>
        </w:r>
        <w:r w:rsidRPr="00DD297E">
          <w:rPr>
            <w:rStyle w:val="Hyperlink"/>
            <w:noProof/>
          </w:rPr>
          <w:instrText xml:space="preserve"> </w:instrText>
        </w:r>
        <w:r w:rsidRPr="00DD297E">
          <w:rPr>
            <w:rStyle w:val="Hyperlink"/>
            <w:noProof/>
          </w:rPr>
        </w:r>
        <w:r w:rsidRPr="00DD297E">
          <w:rPr>
            <w:rStyle w:val="Hyperlink"/>
            <w:noProof/>
          </w:rPr>
          <w:fldChar w:fldCharType="separate"/>
        </w:r>
        <w:r w:rsidRPr="00DD297E">
          <w:rPr>
            <w:rStyle w:val="Hyperlink"/>
            <w:noProof/>
          </w:rPr>
          <w:t>Table 30:  DASCC Scripting Amplitude Hex Value Table</w:t>
        </w:r>
        <w:r>
          <w:rPr>
            <w:noProof/>
            <w:webHidden/>
          </w:rPr>
          <w:tab/>
        </w:r>
        <w:r>
          <w:rPr>
            <w:noProof/>
            <w:webHidden/>
          </w:rPr>
          <w:fldChar w:fldCharType="begin"/>
        </w:r>
        <w:r>
          <w:rPr>
            <w:noProof/>
            <w:webHidden/>
          </w:rPr>
          <w:instrText xml:space="preserve"> PAGEREF _Toc373086324 \h </w:instrText>
        </w:r>
        <w:r>
          <w:rPr>
            <w:noProof/>
            <w:webHidden/>
          </w:rPr>
        </w:r>
      </w:ins>
      <w:r>
        <w:rPr>
          <w:noProof/>
          <w:webHidden/>
        </w:rPr>
        <w:fldChar w:fldCharType="separate"/>
      </w:r>
      <w:ins w:id="668" w:author="kbatzer" w:date="2013-11-24T19:54:00Z">
        <w:r>
          <w:rPr>
            <w:noProof/>
            <w:webHidden/>
          </w:rPr>
          <w:t>87</w:t>
        </w:r>
        <w:r>
          <w:rPr>
            <w:noProof/>
            <w:webHidden/>
          </w:rPr>
          <w:fldChar w:fldCharType="end"/>
        </w:r>
        <w:r w:rsidRPr="00DD297E">
          <w:rPr>
            <w:rStyle w:val="Hyperlink"/>
            <w:noProof/>
          </w:rPr>
          <w:fldChar w:fldCharType="end"/>
        </w:r>
      </w:ins>
    </w:p>
    <w:p w:rsidR="00DC0366" w:rsidDel="00DC0366" w:rsidRDefault="00DC0366" w:rsidP="00B93E13">
      <w:pPr>
        <w:pageBreakBefore/>
        <w:spacing w:after="240" w:line="240" w:lineRule="auto"/>
        <w:ind w:firstLine="0"/>
        <w:rPr>
          <w:del w:id="669" w:author="kbatzer" w:date="2013-11-24T19:54:00Z"/>
          <w:noProof/>
        </w:rPr>
      </w:pPr>
    </w:p>
    <w:p w:rsidR="00722F7E" w:rsidDel="00DC0366" w:rsidRDefault="00722F7E" w:rsidP="00B93E13">
      <w:pPr>
        <w:pageBreakBefore/>
        <w:spacing w:after="240" w:line="240" w:lineRule="auto"/>
        <w:ind w:firstLine="0"/>
        <w:rPr>
          <w:del w:id="670" w:author="kbatzer" w:date="2013-11-24T19:54:00Z"/>
          <w:noProof/>
        </w:rPr>
      </w:pPr>
    </w:p>
    <w:p w:rsidR="00722F7E" w:rsidDel="00DC0366" w:rsidRDefault="00722F7E" w:rsidP="00CE57B2">
      <w:pPr>
        <w:pStyle w:val="TableofFigures"/>
        <w:tabs>
          <w:tab w:val="right" w:leader="dot" w:pos="8630"/>
        </w:tabs>
        <w:spacing w:after="240" w:line="240" w:lineRule="auto"/>
        <w:ind w:firstLine="0"/>
        <w:rPr>
          <w:del w:id="671" w:author="kbatzer" w:date="2013-11-24T19:54:00Z"/>
          <w:rFonts w:asciiTheme="minorHAnsi" w:eastAsiaTheme="minorEastAsia" w:hAnsiTheme="minorHAnsi" w:cstheme="minorBidi"/>
          <w:noProof/>
          <w:sz w:val="22"/>
          <w:szCs w:val="22"/>
        </w:rPr>
      </w:pPr>
      <w:del w:id="672" w:author="kbatzer" w:date="2013-11-24T19:54:00Z">
        <w:r w:rsidRPr="00DC0366" w:rsidDel="00DC0366">
          <w:rPr>
            <w:noProof/>
            <w:rPrChange w:id="673" w:author="kbatzer" w:date="2013-11-24T19:54:00Z">
              <w:rPr>
                <w:rStyle w:val="Hyperlink"/>
                <w:noProof/>
              </w:rPr>
            </w:rPrChange>
          </w:rPr>
          <w:delText>Table 1:  Channel Configuration Registers</w:delText>
        </w:r>
        <w:r w:rsidDel="00DC0366">
          <w:rPr>
            <w:noProof/>
            <w:webHidden/>
          </w:rPr>
          <w:tab/>
        </w:r>
      </w:del>
      <w:del w:id="674" w:author="kbatzer" w:date="2013-11-24T19:40:00Z">
        <w:r w:rsidR="00A455A1" w:rsidDel="00361446">
          <w:rPr>
            <w:noProof/>
            <w:webHidden/>
          </w:rPr>
          <w:delText>10</w:delText>
        </w:r>
      </w:del>
    </w:p>
    <w:p w:rsidR="00722F7E" w:rsidDel="00DC0366" w:rsidRDefault="00722F7E" w:rsidP="00CE57B2">
      <w:pPr>
        <w:pStyle w:val="TableofFigures"/>
        <w:tabs>
          <w:tab w:val="right" w:leader="dot" w:pos="8630"/>
        </w:tabs>
        <w:spacing w:after="240" w:line="240" w:lineRule="auto"/>
        <w:ind w:firstLine="0"/>
        <w:rPr>
          <w:del w:id="675" w:author="kbatzer" w:date="2013-11-24T19:54:00Z"/>
          <w:rFonts w:asciiTheme="minorHAnsi" w:eastAsiaTheme="minorEastAsia" w:hAnsiTheme="minorHAnsi" w:cstheme="minorBidi"/>
          <w:noProof/>
          <w:sz w:val="22"/>
          <w:szCs w:val="22"/>
        </w:rPr>
      </w:pPr>
      <w:del w:id="676" w:author="kbatzer" w:date="2013-11-24T19:54:00Z">
        <w:r w:rsidRPr="00DC0366" w:rsidDel="00DC0366">
          <w:rPr>
            <w:noProof/>
            <w:rPrChange w:id="677" w:author="kbatzer" w:date="2013-11-24T19:54:00Z">
              <w:rPr>
                <w:rStyle w:val="Hyperlink"/>
                <w:noProof/>
              </w:rPr>
            </w:rPrChange>
          </w:rPr>
          <w:delText>Table 2:  Stimulation Register</w:delText>
        </w:r>
        <w:r w:rsidDel="00DC0366">
          <w:rPr>
            <w:noProof/>
            <w:webHidden/>
          </w:rPr>
          <w:tab/>
        </w:r>
      </w:del>
      <w:del w:id="678" w:author="kbatzer" w:date="2013-11-24T19:40:00Z">
        <w:r w:rsidR="00A455A1" w:rsidDel="00361446">
          <w:rPr>
            <w:noProof/>
            <w:webHidden/>
          </w:rPr>
          <w:delText>10</w:delText>
        </w:r>
      </w:del>
    </w:p>
    <w:p w:rsidR="00722F7E" w:rsidDel="00DC0366" w:rsidRDefault="00722F7E" w:rsidP="00CE57B2">
      <w:pPr>
        <w:pStyle w:val="TableofFigures"/>
        <w:tabs>
          <w:tab w:val="right" w:leader="dot" w:pos="8630"/>
        </w:tabs>
        <w:spacing w:after="240" w:line="240" w:lineRule="auto"/>
        <w:ind w:firstLine="0"/>
        <w:rPr>
          <w:del w:id="679" w:author="kbatzer" w:date="2013-11-24T19:54:00Z"/>
          <w:rFonts w:asciiTheme="minorHAnsi" w:eastAsiaTheme="minorEastAsia" w:hAnsiTheme="minorHAnsi" w:cstheme="minorBidi"/>
          <w:noProof/>
          <w:sz w:val="22"/>
          <w:szCs w:val="22"/>
        </w:rPr>
      </w:pPr>
      <w:del w:id="680" w:author="kbatzer" w:date="2013-11-24T19:54:00Z">
        <w:r w:rsidRPr="00DC0366" w:rsidDel="00DC0366">
          <w:rPr>
            <w:noProof/>
            <w:rPrChange w:id="681" w:author="kbatzer" w:date="2013-11-24T19:54:00Z">
              <w:rPr>
                <w:rStyle w:val="Hyperlink"/>
                <w:noProof/>
              </w:rPr>
            </w:rPrChange>
          </w:rPr>
          <w:delText>Table 3:  Acquisition Register</w:delText>
        </w:r>
        <w:r w:rsidDel="00DC0366">
          <w:rPr>
            <w:noProof/>
            <w:webHidden/>
          </w:rPr>
          <w:tab/>
        </w:r>
      </w:del>
      <w:del w:id="682" w:author="kbatzer" w:date="2013-11-24T19:40:00Z">
        <w:r w:rsidR="00A455A1" w:rsidDel="00361446">
          <w:rPr>
            <w:noProof/>
            <w:webHidden/>
          </w:rPr>
          <w:delText>10</w:delText>
        </w:r>
      </w:del>
    </w:p>
    <w:p w:rsidR="00722F7E" w:rsidDel="00DC0366" w:rsidRDefault="00722F7E" w:rsidP="00CE57B2">
      <w:pPr>
        <w:pStyle w:val="TableofFigures"/>
        <w:tabs>
          <w:tab w:val="right" w:leader="dot" w:pos="8630"/>
        </w:tabs>
        <w:spacing w:after="240" w:line="240" w:lineRule="auto"/>
        <w:ind w:firstLine="0"/>
        <w:rPr>
          <w:del w:id="683" w:author="kbatzer" w:date="2013-11-24T19:54:00Z"/>
          <w:rFonts w:asciiTheme="minorHAnsi" w:eastAsiaTheme="minorEastAsia" w:hAnsiTheme="minorHAnsi" w:cstheme="minorBidi"/>
          <w:noProof/>
          <w:sz w:val="22"/>
          <w:szCs w:val="22"/>
        </w:rPr>
      </w:pPr>
      <w:del w:id="684" w:author="kbatzer" w:date="2013-11-24T19:54:00Z">
        <w:r w:rsidRPr="00DC0366" w:rsidDel="00DC0366">
          <w:rPr>
            <w:noProof/>
            <w:rPrChange w:id="685" w:author="kbatzer" w:date="2013-11-24T19:54:00Z">
              <w:rPr>
                <w:rStyle w:val="Hyperlink"/>
                <w:noProof/>
              </w:rPr>
            </w:rPrChange>
          </w:rPr>
          <w:delText>Table 4:  Analog-to-Digital Converter Module Signals</w:delText>
        </w:r>
        <w:r w:rsidDel="00DC0366">
          <w:rPr>
            <w:noProof/>
            <w:webHidden/>
          </w:rPr>
          <w:tab/>
        </w:r>
      </w:del>
      <w:del w:id="686" w:author="kbatzer" w:date="2013-11-24T19:40:00Z">
        <w:r w:rsidR="00A455A1" w:rsidDel="00361446">
          <w:rPr>
            <w:noProof/>
            <w:webHidden/>
          </w:rPr>
          <w:delText>13</w:delText>
        </w:r>
      </w:del>
    </w:p>
    <w:p w:rsidR="00722F7E" w:rsidDel="00DC0366" w:rsidRDefault="00722F7E" w:rsidP="00CE57B2">
      <w:pPr>
        <w:pStyle w:val="TableofFigures"/>
        <w:tabs>
          <w:tab w:val="right" w:leader="dot" w:pos="8630"/>
        </w:tabs>
        <w:spacing w:after="240" w:line="240" w:lineRule="auto"/>
        <w:ind w:firstLine="0"/>
        <w:rPr>
          <w:del w:id="687" w:author="kbatzer" w:date="2013-11-24T19:54:00Z"/>
          <w:rFonts w:asciiTheme="minorHAnsi" w:eastAsiaTheme="minorEastAsia" w:hAnsiTheme="minorHAnsi" w:cstheme="minorBidi"/>
          <w:noProof/>
          <w:sz w:val="22"/>
          <w:szCs w:val="22"/>
        </w:rPr>
      </w:pPr>
      <w:del w:id="688" w:author="kbatzer" w:date="2013-11-24T19:54:00Z">
        <w:r w:rsidRPr="00DC0366" w:rsidDel="00DC0366">
          <w:rPr>
            <w:noProof/>
            <w:rPrChange w:id="689" w:author="kbatzer" w:date="2013-11-24T19:54:00Z">
              <w:rPr>
                <w:rStyle w:val="Hyperlink"/>
                <w:noProof/>
              </w:rPr>
            </w:rPrChange>
          </w:rPr>
          <w:delText>Table 5: Acquisition Packet Structure</w:delText>
        </w:r>
        <w:r w:rsidDel="00DC0366">
          <w:rPr>
            <w:noProof/>
            <w:webHidden/>
          </w:rPr>
          <w:tab/>
        </w:r>
      </w:del>
      <w:del w:id="690" w:author="kbatzer" w:date="2013-11-24T19:40:00Z">
        <w:r w:rsidR="00A455A1" w:rsidDel="00361446">
          <w:rPr>
            <w:noProof/>
            <w:webHidden/>
          </w:rPr>
          <w:delText>15</w:delText>
        </w:r>
      </w:del>
    </w:p>
    <w:p w:rsidR="00722F7E" w:rsidDel="00DC0366" w:rsidRDefault="00722F7E" w:rsidP="00CE57B2">
      <w:pPr>
        <w:pStyle w:val="TableofFigures"/>
        <w:tabs>
          <w:tab w:val="right" w:leader="dot" w:pos="8630"/>
        </w:tabs>
        <w:spacing w:after="240" w:line="240" w:lineRule="auto"/>
        <w:ind w:firstLine="0"/>
        <w:rPr>
          <w:del w:id="691" w:author="kbatzer" w:date="2013-11-24T19:54:00Z"/>
          <w:rFonts w:asciiTheme="minorHAnsi" w:eastAsiaTheme="minorEastAsia" w:hAnsiTheme="minorHAnsi" w:cstheme="minorBidi"/>
          <w:noProof/>
          <w:sz w:val="22"/>
          <w:szCs w:val="22"/>
        </w:rPr>
      </w:pPr>
      <w:del w:id="692" w:author="kbatzer" w:date="2013-11-24T19:54:00Z">
        <w:r w:rsidRPr="00DC0366" w:rsidDel="00DC0366">
          <w:rPr>
            <w:noProof/>
            <w:rPrChange w:id="693" w:author="kbatzer" w:date="2013-11-24T19:54:00Z">
              <w:rPr>
                <w:rStyle w:val="Hyperlink"/>
                <w:noProof/>
              </w:rPr>
            </w:rPrChange>
          </w:rPr>
          <w:delText>Table 6: DAC Module Signals</w:delText>
        </w:r>
        <w:r w:rsidDel="00DC0366">
          <w:rPr>
            <w:noProof/>
            <w:webHidden/>
          </w:rPr>
          <w:tab/>
        </w:r>
      </w:del>
      <w:del w:id="694" w:author="kbatzer" w:date="2013-11-24T19:40:00Z">
        <w:r w:rsidR="00A455A1" w:rsidDel="00361446">
          <w:rPr>
            <w:noProof/>
            <w:webHidden/>
          </w:rPr>
          <w:delText>19</w:delText>
        </w:r>
      </w:del>
    </w:p>
    <w:p w:rsidR="00722F7E" w:rsidDel="00DC0366" w:rsidRDefault="00722F7E" w:rsidP="00CE57B2">
      <w:pPr>
        <w:pStyle w:val="TableofFigures"/>
        <w:tabs>
          <w:tab w:val="right" w:leader="dot" w:pos="8630"/>
        </w:tabs>
        <w:spacing w:after="240" w:line="240" w:lineRule="auto"/>
        <w:ind w:firstLine="0"/>
        <w:rPr>
          <w:del w:id="695" w:author="kbatzer" w:date="2013-11-24T19:54:00Z"/>
          <w:rFonts w:asciiTheme="minorHAnsi" w:eastAsiaTheme="minorEastAsia" w:hAnsiTheme="minorHAnsi" w:cstheme="minorBidi"/>
          <w:noProof/>
          <w:sz w:val="22"/>
          <w:szCs w:val="22"/>
        </w:rPr>
      </w:pPr>
      <w:del w:id="696" w:author="kbatzer" w:date="2013-11-24T19:54:00Z">
        <w:r w:rsidRPr="00DC0366" w:rsidDel="00DC0366">
          <w:rPr>
            <w:noProof/>
            <w:rPrChange w:id="697" w:author="kbatzer" w:date="2013-11-24T19:54:00Z">
              <w:rPr>
                <w:rStyle w:val="Hyperlink"/>
                <w:noProof/>
              </w:rPr>
            </w:rPrChange>
          </w:rPr>
          <w:delText>Table 7:  Memory Locations for Stimulation Waveforms</w:delText>
        </w:r>
        <w:r w:rsidDel="00DC0366">
          <w:rPr>
            <w:noProof/>
            <w:webHidden/>
          </w:rPr>
          <w:tab/>
        </w:r>
      </w:del>
      <w:del w:id="698" w:author="kbatzer" w:date="2013-11-24T19:40:00Z">
        <w:r w:rsidR="00A455A1" w:rsidDel="00361446">
          <w:rPr>
            <w:noProof/>
            <w:webHidden/>
          </w:rPr>
          <w:delText>24</w:delText>
        </w:r>
      </w:del>
    </w:p>
    <w:p w:rsidR="00722F7E" w:rsidDel="00DC0366" w:rsidRDefault="00722F7E" w:rsidP="00CE57B2">
      <w:pPr>
        <w:pStyle w:val="TableofFigures"/>
        <w:tabs>
          <w:tab w:val="right" w:leader="dot" w:pos="8630"/>
        </w:tabs>
        <w:spacing w:after="240" w:line="240" w:lineRule="auto"/>
        <w:ind w:firstLine="0"/>
        <w:rPr>
          <w:del w:id="699" w:author="kbatzer" w:date="2013-11-24T19:54:00Z"/>
          <w:rFonts w:asciiTheme="minorHAnsi" w:eastAsiaTheme="minorEastAsia" w:hAnsiTheme="minorHAnsi" w:cstheme="minorBidi"/>
          <w:noProof/>
          <w:sz w:val="22"/>
          <w:szCs w:val="22"/>
        </w:rPr>
      </w:pPr>
      <w:del w:id="700" w:author="kbatzer" w:date="2013-11-24T19:54:00Z">
        <w:r w:rsidRPr="00DC0366" w:rsidDel="00DC0366">
          <w:rPr>
            <w:noProof/>
            <w:rPrChange w:id="701" w:author="kbatzer" w:date="2013-11-24T19:54:00Z">
              <w:rPr>
                <w:rStyle w:val="Hyperlink"/>
                <w:noProof/>
              </w:rPr>
            </w:rPrChange>
          </w:rPr>
          <w:delText>Table 8:  RS232 Module Signals</w:delText>
        </w:r>
        <w:r w:rsidDel="00DC0366">
          <w:rPr>
            <w:noProof/>
            <w:webHidden/>
          </w:rPr>
          <w:tab/>
        </w:r>
      </w:del>
      <w:del w:id="702" w:author="kbatzer" w:date="2013-11-24T19:40:00Z">
        <w:r w:rsidR="00A455A1" w:rsidDel="00361446">
          <w:rPr>
            <w:noProof/>
            <w:webHidden/>
          </w:rPr>
          <w:delText>27</w:delText>
        </w:r>
      </w:del>
    </w:p>
    <w:p w:rsidR="00722F7E" w:rsidDel="00DC0366" w:rsidRDefault="00722F7E" w:rsidP="00CE57B2">
      <w:pPr>
        <w:pStyle w:val="TableofFigures"/>
        <w:tabs>
          <w:tab w:val="right" w:leader="dot" w:pos="8630"/>
        </w:tabs>
        <w:spacing w:after="240" w:line="240" w:lineRule="auto"/>
        <w:ind w:firstLine="0"/>
        <w:rPr>
          <w:del w:id="703" w:author="kbatzer" w:date="2013-11-24T19:54:00Z"/>
          <w:rFonts w:asciiTheme="minorHAnsi" w:eastAsiaTheme="minorEastAsia" w:hAnsiTheme="minorHAnsi" w:cstheme="minorBidi"/>
          <w:noProof/>
          <w:sz w:val="22"/>
          <w:szCs w:val="22"/>
        </w:rPr>
      </w:pPr>
      <w:del w:id="704" w:author="kbatzer" w:date="2013-11-24T19:54:00Z">
        <w:r w:rsidRPr="00DC0366" w:rsidDel="00DC0366">
          <w:rPr>
            <w:noProof/>
            <w:rPrChange w:id="705" w:author="kbatzer" w:date="2013-11-24T19:54:00Z">
              <w:rPr>
                <w:rStyle w:val="Hyperlink"/>
                <w:noProof/>
              </w:rPr>
            </w:rPrChange>
          </w:rPr>
          <w:delText>Table 9:  RAM Module Signals</w:delText>
        </w:r>
        <w:r w:rsidDel="00DC0366">
          <w:rPr>
            <w:noProof/>
            <w:webHidden/>
          </w:rPr>
          <w:tab/>
        </w:r>
      </w:del>
      <w:del w:id="706" w:author="kbatzer" w:date="2013-11-24T19:40:00Z">
        <w:r w:rsidR="00A455A1" w:rsidDel="00361446">
          <w:rPr>
            <w:noProof/>
            <w:webHidden/>
          </w:rPr>
          <w:delText>33</w:delText>
        </w:r>
      </w:del>
    </w:p>
    <w:p w:rsidR="00722F7E" w:rsidDel="00DC0366" w:rsidRDefault="00722F7E" w:rsidP="00CE57B2">
      <w:pPr>
        <w:pStyle w:val="TableofFigures"/>
        <w:tabs>
          <w:tab w:val="right" w:leader="dot" w:pos="8630"/>
        </w:tabs>
        <w:spacing w:after="240" w:line="240" w:lineRule="auto"/>
        <w:ind w:firstLine="0"/>
        <w:rPr>
          <w:del w:id="707" w:author="kbatzer" w:date="2013-11-24T19:54:00Z"/>
          <w:rFonts w:asciiTheme="minorHAnsi" w:eastAsiaTheme="minorEastAsia" w:hAnsiTheme="minorHAnsi" w:cstheme="minorBidi"/>
          <w:noProof/>
          <w:sz w:val="22"/>
          <w:szCs w:val="22"/>
        </w:rPr>
      </w:pPr>
      <w:del w:id="708" w:author="kbatzer" w:date="2013-11-24T19:54:00Z">
        <w:r w:rsidRPr="00DC0366" w:rsidDel="00DC0366">
          <w:rPr>
            <w:noProof/>
            <w:rPrChange w:id="709" w:author="kbatzer" w:date="2013-11-24T19:54:00Z">
              <w:rPr>
                <w:rStyle w:val="Hyperlink"/>
                <w:noProof/>
              </w:rPr>
            </w:rPrChange>
          </w:rPr>
          <w:delText>Table 10:  USB Module Signals</w:delText>
        </w:r>
        <w:r w:rsidDel="00DC0366">
          <w:rPr>
            <w:noProof/>
            <w:webHidden/>
          </w:rPr>
          <w:tab/>
        </w:r>
      </w:del>
      <w:del w:id="710" w:author="kbatzer" w:date="2013-11-24T19:40:00Z">
        <w:r w:rsidR="00A455A1" w:rsidDel="00361446">
          <w:rPr>
            <w:noProof/>
            <w:webHidden/>
          </w:rPr>
          <w:delText>37</w:delText>
        </w:r>
      </w:del>
    </w:p>
    <w:p w:rsidR="00722F7E" w:rsidDel="00DC0366" w:rsidRDefault="00722F7E" w:rsidP="00CE57B2">
      <w:pPr>
        <w:pStyle w:val="TableofFigures"/>
        <w:tabs>
          <w:tab w:val="right" w:leader="dot" w:pos="8630"/>
        </w:tabs>
        <w:spacing w:after="240" w:line="240" w:lineRule="auto"/>
        <w:ind w:firstLine="0"/>
        <w:rPr>
          <w:del w:id="711" w:author="kbatzer" w:date="2013-11-24T19:54:00Z"/>
          <w:rFonts w:asciiTheme="minorHAnsi" w:eastAsiaTheme="minorEastAsia" w:hAnsiTheme="minorHAnsi" w:cstheme="minorBidi"/>
          <w:noProof/>
          <w:sz w:val="22"/>
          <w:szCs w:val="22"/>
        </w:rPr>
      </w:pPr>
      <w:del w:id="712" w:author="kbatzer" w:date="2013-11-24T19:54:00Z">
        <w:r w:rsidRPr="00DC0366" w:rsidDel="00DC0366">
          <w:rPr>
            <w:noProof/>
            <w:rPrChange w:id="713" w:author="kbatzer" w:date="2013-11-24T19:54:00Z">
              <w:rPr>
                <w:rStyle w:val="Hyperlink"/>
                <w:noProof/>
              </w:rPr>
            </w:rPrChange>
          </w:rPr>
          <w:delText>Table 11:  Command Handler Module Signals</w:delText>
        </w:r>
        <w:r w:rsidDel="00DC0366">
          <w:rPr>
            <w:noProof/>
            <w:webHidden/>
          </w:rPr>
          <w:tab/>
        </w:r>
      </w:del>
      <w:del w:id="714" w:author="kbatzer" w:date="2013-11-24T19:40:00Z">
        <w:r w:rsidR="00A455A1" w:rsidDel="00361446">
          <w:rPr>
            <w:noProof/>
            <w:webHidden/>
          </w:rPr>
          <w:delText>41</w:delText>
        </w:r>
      </w:del>
    </w:p>
    <w:p w:rsidR="00722F7E" w:rsidDel="00DC0366" w:rsidRDefault="00722F7E" w:rsidP="00CE57B2">
      <w:pPr>
        <w:pStyle w:val="TableofFigures"/>
        <w:tabs>
          <w:tab w:val="right" w:leader="dot" w:pos="8630"/>
        </w:tabs>
        <w:spacing w:after="240" w:line="240" w:lineRule="auto"/>
        <w:ind w:firstLine="0"/>
        <w:rPr>
          <w:del w:id="715" w:author="kbatzer" w:date="2013-11-24T19:54:00Z"/>
          <w:rFonts w:asciiTheme="minorHAnsi" w:eastAsiaTheme="minorEastAsia" w:hAnsiTheme="minorHAnsi" w:cstheme="minorBidi"/>
          <w:noProof/>
          <w:sz w:val="22"/>
          <w:szCs w:val="22"/>
        </w:rPr>
      </w:pPr>
      <w:del w:id="716" w:author="kbatzer" w:date="2013-11-24T19:54:00Z">
        <w:r w:rsidRPr="00DC0366" w:rsidDel="00DC0366">
          <w:rPr>
            <w:noProof/>
            <w:rPrChange w:id="717" w:author="kbatzer" w:date="2013-11-24T19:54:00Z">
              <w:rPr>
                <w:rStyle w:val="Hyperlink"/>
                <w:noProof/>
              </w:rPr>
            </w:rPrChange>
          </w:rPr>
          <w:delText>Table 12: Digilent Firmware Vs. Custom Firmware USB Configuration</w:delText>
        </w:r>
        <w:r w:rsidDel="00DC0366">
          <w:rPr>
            <w:noProof/>
            <w:webHidden/>
          </w:rPr>
          <w:tab/>
        </w:r>
      </w:del>
      <w:del w:id="718" w:author="kbatzer" w:date="2013-11-24T19:40:00Z">
        <w:r w:rsidR="00A455A1" w:rsidDel="00361446">
          <w:rPr>
            <w:noProof/>
            <w:webHidden/>
          </w:rPr>
          <w:delText>44</w:delText>
        </w:r>
      </w:del>
    </w:p>
    <w:p w:rsidR="00722F7E" w:rsidDel="00DC0366" w:rsidRDefault="00722F7E" w:rsidP="00CE57B2">
      <w:pPr>
        <w:pStyle w:val="TableofFigures"/>
        <w:tabs>
          <w:tab w:val="right" w:leader="dot" w:pos="8630"/>
        </w:tabs>
        <w:spacing w:after="240" w:line="240" w:lineRule="auto"/>
        <w:ind w:firstLine="0"/>
        <w:rPr>
          <w:del w:id="719" w:author="kbatzer" w:date="2013-11-24T19:54:00Z"/>
          <w:rFonts w:asciiTheme="minorHAnsi" w:eastAsiaTheme="minorEastAsia" w:hAnsiTheme="minorHAnsi" w:cstheme="minorBidi"/>
          <w:noProof/>
          <w:sz w:val="22"/>
          <w:szCs w:val="22"/>
        </w:rPr>
      </w:pPr>
      <w:del w:id="720" w:author="kbatzer" w:date="2013-11-24T19:54:00Z">
        <w:r w:rsidRPr="00DC0366" w:rsidDel="00DC0366">
          <w:rPr>
            <w:noProof/>
            <w:rPrChange w:id="721" w:author="kbatzer" w:date="2013-11-24T19:54:00Z">
              <w:rPr>
                <w:rStyle w:val="Hyperlink"/>
                <w:noProof/>
              </w:rPr>
            </w:rPrChange>
          </w:rPr>
          <w:delText>Table 13:  Set Channel Configuration Request</w:delText>
        </w:r>
        <w:r w:rsidDel="00DC0366">
          <w:rPr>
            <w:noProof/>
            <w:webHidden/>
          </w:rPr>
          <w:tab/>
        </w:r>
      </w:del>
      <w:del w:id="722" w:author="kbatzer" w:date="2013-11-24T19:40:00Z">
        <w:r w:rsidR="00A455A1" w:rsidDel="00361446">
          <w:rPr>
            <w:noProof/>
            <w:webHidden/>
          </w:rPr>
          <w:delText>50</w:delText>
        </w:r>
      </w:del>
    </w:p>
    <w:p w:rsidR="00722F7E" w:rsidDel="00DC0366" w:rsidRDefault="00722F7E" w:rsidP="00CE57B2">
      <w:pPr>
        <w:pStyle w:val="TableofFigures"/>
        <w:tabs>
          <w:tab w:val="right" w:leader="dot" w:pos="8630"/>
        </w:tabs>
        <w:spacing w:after="240" w:line="240" w:lineRule="auto"/>
        <w:ind w:firstLine="0"/>
        <w:rPr>
          <w:del w:id="723" w:author="kbatzer" w:date="2013-11-24T19:54:00Z"/>
          <w:rFonts w:asciiTheme="minorHAnsi" w:eastAsiaTheme="minorEastAsia" w:hAnsiTheme="minorHAnsi" w:cstheme="minorBidi"/>
          <w:noProof/>
          <w:sz w:val="22"/>
          <w:szCs w:val="22"/>
        </w:rPr>
      </w:pPr>
      <w:del w:id="724" w:author="kbatzer" w:date="2013-11-24T19:54:00Z">
        <w:r w:rsidRPr="00DC0366" w:rsidDel="00DC0366">
          <w:rPr>
            <w:noProof/>
            <w:rPrChange w:id="725" w:author="kbatzer" w:date="2013-11-24T19:54:00Z">
              <w:rPr>
                <w:rStyle w:val="Hyperlink"/>
                <w:noProof/>
              </w:rPr>
            </w:rPrChange>
          </w:rPr>
          <w:delText>Table 14:  Set Channel Configuration Reply</w:delText>
        </w:r>
        <w:r w:rsidDel="00DC0366">
          <w:rPr>
            <w:noProof/>
            <w:webHidden/>
          </w:rPr>
          <w:tab/>
        </w:r>
      </w:del>
      <w:del w:id="726" w:author="kbatzer" w:date="2013-11-24T19:40:00Z">
        <w:r w:rsidR="00A455A1" w:rsidDel="00361446">
          <w:rPr>
            <w:noProof/>
            <w:webHidden/>
          </w:rPr>
          <w:delText>51</w:delText>
        </w:r>
      </w:del>
    </w:p>
    <w:p w:rsidR="00722F7E" w:rsidDel="00DC0366" w:rsidRDefault="00722F7E" w:rsidP="00CE57B2">
      <w:pPr>
        <w:pStyle w:val="TableofFigures"/>
        <w:tabs>
          <w:tab w:val="right" w:leader="dot" w:pos="8630"/>
        </w:tabs>
        <w:spacing w:after="240" w:line="240" w:lineRule="auto"/>
        <w:ind w:firstLine="0"/>
        <w:rPr>
          <w:del w:id="727" w:author="kbatzer" w:date="2013-11-24T19:54:00Z"/>
          <w:rFonts w:asciiTheme="minorHAnsi" w:eastAsiaTheme="minorEastAsia" w:hAnsiTheme="minorHAnsi" w:cstheme="minorBidi"/>
          <w:noProof/>
          <w:sz w:val="22"/>
          <w:szCs w:val="22"/>
        </w:rPr>
      </w:pPr>
      <w:del w:id="728" w:author="kbatzer" w:date="2013-11-24T19:54:00Z">
        <w:r w:rsidRPr="00DC0366" w:rsidDel="00DC0366">
          <w:rPr>
            <w:noProof/>
            <w:rPrChange w:id="729" w:author="kbatzer" w:date="2013-11-24T19:54:00Z">
              <w:rPr>
                <w:rStyle w:val="Hyperlink"/>
                <w:noProof/>
              </w:rPr>
            </w:rPrChange>
          </w:rPr>
          <w:delText>Table 15:  Get Channel Configuration Request</w:delText>
        </w:r>
        <w:r w:rsidDel="00DC0366">
          <w:rPr>
            <w:noProof/>
            <w:webHidden/>
          </w:rPr>
          <w:tab/>
        </w:r>
      </w:del>
      <w:del w:id="730" w:author="kbatzer" w:date="2013-11-24T19:40:00Z">
        <w:r w:rsidR="00A455A1" w:rsidDel="00361446">
          <w:rPr>
            <w:noProof/>
            <w:webHidden/>
          </w:rPr>
          <w:delText>51</w:delText>
        </w:r>
      </w:del>
    </w:p>
    <w:p w:rsidR="00722F7E" w:rsidDel="00DC0366" w:rsidRDefault="00722F7E" w:rsidP="00CE57B2">
      <w:pPr>
        <w:pStyle w:val="TableofFigures"/>
        <w:tabs>
          <w:tab w:val="right" w:leader="dot" w:pos="8630"/>
        </w:tabs>
        <w:spacing w:after="240" w:line="240" w:lineRule="auto"/>
        <w:ind w:firstLine="0"/>
        <w:rPr>
          <w:del w:id="731" w:author="kbatzer" w:date="2013-11-24T19:54:00Z"/>
          <w:rFonts w:asciiTheme="minorHAnsi" w:eastAsiaTheme="minorEastAsia" w:hAnsiTheme="minorHAnsi" w:cstheme="minorBidi"/>
          <w:noProof/>
          <w:sz w:val="22"/>
          <w:szCs w:val="22"/>
        </w:rPr>
      </w:pPr>
      <w:del w:id="732" w:author="kbatzer" w:date="2013-11-24T19:54:00Z">
        <w:r w:rsidRPr="00DC0366" w:rsidDel="00DC0366">
          <w:rPr>
            <w:noProof/>
            <w:rPrChange w:id="733" w:author="kbatzer" w:date="2013-11-24T19:54:00Z">
              <w:rPr>
                <w:rStyle w:val="Hyperlink"/>
                <w:noProof/>
              </w:rPr>
            </w:rPrChange>
          </w:rPr>
          <w:delText>Table 16:  Get Channel Configuration Reply</w:delText>
        </w:r>
        <w:r w:rsidDel="00DC0366">
          <w:rPr>
            <w:noProof/>
            <w:webHidden/>
          </w:rPr>
          <w:tab/>
        </w:r>
      </w:del>
      <w:del w:id="734" w:author="kbatzer" w:date="2013-11-24T19:40:00Z">
        <w:r w:rsidR="00A455A1" w:rsidDel="00361446">
          <w:rPr>
            <w:noProof/>
            <w:webHidden/>
          </w:rPr>
          <w:delText>51</w:delText>
        </w:r>
      </w:del>
    </w:p>
    <w:p w:rsidR="00722F7E" w:rsidDel="00DC0366" w:rsidRDefault="00722F7E" w:rsidP="00CE57B2">
      <w:pPr>
        <w:pStyle w:val="TableofFigures"/>
        <w:tabs>
          <w:tab w:val="right" w:leader="dot" w:pos="8630"/>
        </w:tabs>
        <w:spacing w:after="240" w:line="240" w:lineRule="auto"/>
        <w:ind w:firstLine="0"/>
        <w:rPr>
          <w:del w:id="735" w:author="kbatzer" w:date="2013-11-24T19:54:00Z"/>
          <w:rFonts w:asciiTheme="minorHAnsi" w:eastAsiaTheme="minorEastAsia" w:hAnsiTheme="minorHAnsi" w:cstheme="minorBidi"/>
          <w:noProof/>
          <w:sz w:val="22"/>
          <w:szCs w:val="22"/>
        </w:rPr>
      </w:pPr>
      <w:del w:id="736" w:author="kbatzer" w:date="2013-11-24T19:54:00Z">
        <w:r w:rsidRPr="00DC0366" w:rsidDel="00DC0366">
          <w:rPr>
            <w:noProof/>
            <w:rPrChange w:id="737" w:author="kbatzer" w:date="2013-11-24T19:54:00Z">
              <w:rPr>
                <w:rStyle w:val="Hyperlink"/>
                <w:noProof/>
              </w:rPr>
            </w:rPrChange>
          </w:rPr>
          <w:delText>Table 17:  Set Acquisition Register Request</w:delText>
        </w:r>
        <w:r w:rsidDel="00DC0366">
          <w:rPr>
            <w:noProof/>
            <w:webHidden/>
          </w:rPr>
          <w:tab/>
        </w:r>
      </w:del>
      <w:del w:id="738" w:author="kbatzer" w:date="2013-11-24T19:40:00Z">
        <w:r w:rsidR="00A455A1" w:rsidDel="00361446">
          <w:rPr>
            <w:noProof/>
            <w:webHidden/>
          </w:rPr>
          <w:delText>52</w:delText>
        </w:r>
      </w:del>
    </w:p>
    <w:p w:rsidR="00722F7E" w:rsidDel="00DC0366" w:rsidRDefault="00722F7E" w:rsidP="00CE57B2">
      <w:pPr>
        <w:pStyle w:val="TableofFigures"/>
        <w:tabs>
          <w:tab w:val="right" w:leader="dot" w:pos="8630"/>
        </w:tabs>
        <w:spacing w:after="240" w:line="240" w:lineRule="auto"/>
        <w:ind w:firstLine="0"/>
        <w:rPr>
          <w:del w:id="739" w:author="kbatzer" w:date="2013-11-24T19:54:00Z"/>
          <w:rFonts w:asciiTheme="minorHAnsi" w:eastAsiaTheme="minorEastAsia" w:hAnsiTheme="minorHAnsi" w:cstheme="minorBidi"/>
          <w:noProof/>
          <w:sz w:val="22"/>
          <w:szCs w:val="22"/>
        </w:rPr>
      </w:pPr>
      <w:del w:id="740" w:author="kbatzer" w:date="2013-11-24T19:54:00Z">
        <w:r w:rsidRPr="00DC0366" w:rsidDel="00DC0366">
          <w:rPr>
            <w:noProof/>
            <w:rPrChange w:id="741" w:author="kbatzer" w:date="2013-11-24T19:54:00Z">
              <w:rPr>
                <w:rStyle w:val="Hyperlink"/>
                <w:noProof/>
              </w:rPr>
            </w:rPrChange>
          </w:rPr>
          <w:delText>Table 18:  Set Acquisition Register Reply</w:delText>
        </w:r>
        <w:r w:rsidDel="00DC0366">
          <w:rPr>
            <w:noProof/>
            <w:webHidden/>
          </w:rPr>
          <w:tab/>
        </w:r>
      </w:del>
      <w:del w:id="742" w:author="kbatzer" w:date="2013-11-24T19:40:00Z">
        <w:r w:rsidR="00A455A1" w:rsidDel="00361446">
          <w:rPr>
            <w:noProof/>
            <w:webHidden/>
          </w:rPr>
          <w:delText>52</w:delText>
        </w:r>
      </w:del>
    </w:p>
    <w:p w:rsidR="00722F7E" w:rsidDel="00DC0366" w:rsidRDefault="00722F7E" w:rsidP="00CE57B2">
      <w:pPr>
        <w:pStyle w:val="TableofFigures"/>
        <w:tabs>
          <w:tab w:val="right" w:leader="dot" w:pos="8630"/>
        </w:tabs>
        <w:spacing w:after="240" w:line="240" w:lineRule="auto"/>
        <w:ind w:firstLine="0"/>
        <w:rPr>
          <w:del w:id="743" w:author="kbatzer" w:date="2013-11-24T19:54:00Z"/>
          <w:rFonts w:asciiTheme="minorHAnsi" w:eastAsiaTheme="minorEastAsia" w:hAnsiTheme="minorHAnsi" w:cstheme="minorBidi"/>
          <w:noProof/>
          <w:sz w:val="22"/>
          <w:szCs w:val="22"/>
        </w:rPr>
      </w:pPr>
      <w:del w:id="744" w:author="kbatzer" w:date="2013-11-24T19:54:00Z">
        <w:r w:rsidRPr="00DC0366" w:rsidDel="00DC0366">
          <w:rPr>
            <w:noProof/>
            <w:rPrChange w:id="745" w:author="kbatzer" w:date="2013-11-24T19:54:00Z">
              <w:rPr>
                <w:rStyle w:val="Hyperlink"/>
                <w:noProof/>
              </w:rPr>
            </w:rPrChange>
          </w:rPr>
          <w:delText>Table 19:  Get Acquisition Register Request</w:delText>
        </w:r>
        <w:r w:rsidDel="00DC0366">
          <w:rPr>
            <w:noProof/>
            <w:webHidden/>
          </w:rPr>
          <w:tab/>
        </w:r>
      </w:del>
      <w:del w:id="746" w:author="kbatzer" w:date="2013-11-24T19:40:00Z">
        <w:r w:rsidR="00A455A1" w:rsidDel="00361446">
          <w:rPr>
            <w:noProof/>
            <w:webHidden/>
          </w:rPr>
          <w:delText>52</w:delText>
        </w:r>
      </w:del>
    </w:p>
    <w:p w:rsidR="00722F7E" w:rsidDel="00DC0366" w:rsidRDefault="00722F7E" w:rsidP="00CE57B2">
      <w:pPr>
        <w:pStyle w:val="TableofFigures"/>
        <w:tabs>
          <w:tab w:val="right" w:leader="dot" w:pos="8630"/>
        </w:tabs>
        <w:spacing w:after="240" w:line="240" w:lineRule="auto"/>
        <w:ind w:firstLine="0"/>
        <w:rPr>
          <w:del w:id="747" w:author="kbatzer" w:date="2013-11-24T19:54:00Z"/>
          <w:rFonts w:asciiTheme="minorHAnsi" w:eastAsiaTheme="minorEastAsia" w:hAnsiTheme="minorHAnsi" w:cstheme="minorBidi"/>
          <w:noProof/>
          <w:sz w:val="22"/>
          <w:szCs w:val="22"/>
        </w:rPr>
      </w:pPr>
      <w:del w:id="748" w:author="kbatzer" w:date="2013-11-24T19:54:00Z">
        <w:r w:rsidRPr="00DC0366" w:rsidDel="00DC0366">
          <w:rPr>
            <w:noProof/>
            <w:rPrChange w:id="749" w:author="kbatzer" w:date="2013-11-24T19:54:00Z">
              <w:rPr>
                <w:rStyle w:val="Hyperlink"/>
                <w:noProof/>
              </w:rPr>
            </w:rPrChange>
          </w:rPr>
          <w:delText>Table 20:  Get Acquisition Register Reply</w:delText>
        </w:r>
        <w:r w:rsidDel="00DC0366">
          <w:rPr>
            <w:noProof/>
            <w:webHidden/>
          </w:rPr>
          <w:tab/>
        </w:r>
      </w:del>
      <w:del w:id="750" w:author="kbatzer" w:date="2013-11-24T19:40:00Z">
        <w:r w:rsidR="00A455A1" w:rsidDel="00361446">
          <w:rPr>
            <w:noProof/>
            <w:webHidden/>
          </w:rPr>
          <w:delText>53</w:delText>
        </w:r>
      </w:del>
    </w:p>
    <w:p w:rsidR="00722F7E" w:rsidDel="00DC0366" w:rsidRDefault="00722F7E" w:rsidP="00CE57B2">
      <w:pPr>
        <w:pStyle w:val="TableofFigures"/>
        <w:tabs>
          <w:tab w:val="right" w:leader="dot" w:pos="8630"/>
        </w:tabs>
        <w:spacing w:after="240" w:line="240" w:lineRule="auto"/>
        <w:ind w:firstLine="0"/>
        <w:rPr>
          <w:del w:id="751" w:author="kbatzer" w:date="2013-11-24T19:54:00Z"/>
          <w:rFonts w:asciiTheme="minorHAnsi" w:eastAsiaTheme="minorEastAsia" w:hAnsiTheme="minorHAnsi" w:cstheme="minorBidi"/>
          <w:noProof/>
          <w:sz w:val="22"/>
          <w:szCs w:val="22"/>
        </w:rPr>
      </w:pPr>
      <w:del w:id="752" w:author="kbatzer" w:date="2013-11-24T19:54:00Z">
        <w:r w:rsidRPr="00DC0366" w:rsidDel="00DC0366">
          <w:rPr>
            <w:noProof/>
            <w:rPrChange w:id="753" w:author="kbatzer" w:date="2013-11-24T19:54:00Z">
              <w:rPr>
                <w:rStyle w:val="Hyperlink"/>
                <w:noProof/>
              </w:rPr>
            </w:rPrChange>
          </w:rPr>
          <w:delText>Table 21:  Set Waveform Request</w:delText>
        </w:r>
        <w:r w:rsidDel="00DC0366">
          <w:rPr>
            <w:noProof/>
            <w:webHidden/>
          </w:rPr>
          <w:tab/>
        </w:r>
      </w:del>
      <w:del w:id="754" w:author="kbatzer" w:date="2013-11-24T19:40:00Z">
        <w:r w:rsidR="00A455A1" w:rsidDel="00361446">
          <w:rPr>
            <w:noProof/>
            <w:webHidden/>
          </w:rPr>
          <w:delText>53</w:delText>
        </w:r>
      </w:del>
    </w:p>
    <w:p w:rsidR="00722F7E" w:rsidDel="00DC0366" w:rsidRDefault="00722F7E" w:rsidP="00CE57B2">
      <w:pPr>
        <w:pStyle w:val="TableofFigures"/>
        <w:tabs>
          <w:tab w:val="right" w:leader="dot" w:pos="8630"/>
        </w:tabs>
        <w:spacing w:after="240" w:line="240" w:lineRule="auto"/>
        <w:ind w:firstLine="0"/>
        <w:rPr>
          <w:del w:id="755" w:author="kbatzer" w:date="2013-11-24T19:54:00Z"/>
          <w:rFonts w:asciiTheme="minorHAnsi" w:eastAsiaTheme="minorEastAsia" w:hAnsiTheme="minorHAnsi" w:cstheme="minorBidi"/>
          <w:noProof/>
          <w:sz w:val="22"/>
          <w:szCs w:val="22"/>
        </w:rPr>
      </w:pPr>
      <w:del w:id="756" w:author="kbatzer" w:date="2013-11-24T19:54:00Z">
        <w:r w:rsidRPr="00DC0366" w:rsidDel="00DC0366">
          <w:rPr>
            <w:noProof/>
            <w:rPrChange w:id="757" w:author="kbatzer" w:date="2013-11-24T19:54:00Z">
              <w:rPr>
                <w:rStyle w:val="Hyperlink"/>
                <w:noProof/>
              </w:rPr>
            </w:rPrChange>
          </w:rPr>
          <w:delText>Table 22:  Set Waveform Reply</w:delText>
        </w:r>
        <w:r w:rsidDel="00DC0366">
          <w:rPr>
            <w:noProof/>
            <w:webHidden/>
          </w:rPr>
          <w:tab/>
        </w:r>
      </w:del>
      <w:del w:id="758" w:author="kbatzer" w:date="2013-11-24T19:40:00Z">
        <w:r w:rsidR="00A455A1" w:rsidDel="00361446">
          <w:rPr>
            <w:noProof/>
            <w:webHidden/>
          </w:rPr>
          <w:delText>54</w:delText>
        </w:r>
      </w:del>
    </w:p>
    <w:p w:rsidR="00722F7E" w:rsidDel="00DC0366" w:rsidRDefault="00722F7E" w:rsidP="00CE57B2">
      <w:pPr>
        <w:pStyle w:val="TableofFigures"/>
        <w:tabs>
          <w:tab w:val="right" w:leader="dot" w:pos="8630"/>
        </w:tabs>
        <w:spacing w:after="240" w:line="240" w:lineRule="auto"/>
        <w:ind w:firstLine="0"/>
        <w:rPr>
          <w:del w:id="759" w:author="kbatzer" w:date="2013-11-24T19:54:00Z"/>
          <w:rFonts w:asciiTheme="minorHAnsi" w:eastAsiaTheme="minorEastAsia" w:hAnsiTheme="minorHAnsi" w:cstheme="minorBidi"/>
          <w:noProof/>
          <w:sz w:val="22"/>
          <w:szCs w:val="22"/>
        </w:rPr>
      </w:pPr>
      <w:del w:id="760" w:author="kbatzer" w:date="2013-11-24T19:54:00Z">
        <w:r w:rsidRPr="00DC0366" w:rsidDel="00DC0366">
          <w:rPr>
            <w:noProof/>
            <w:rPrChange w:id="761" w:author="kbatzer" w:date="2013-11-24T19:54:00Z">
              <w:rPr>
                <w:rStyle w:val="Hyperlink"/>
                <w:noProof/>
              </w:rPr>
            </w:rPrChange>
          </w:rPr>
          <w:delText>Table 23:  Get Waveform Request</w:delText>
        </w:r>
        <w:r w:rsidDel="00DC0366">
          <w:rPr>
            <w:noProof/>
            <w:webHidden/>
          </w:rPr>
          <w:tab/>
        </w:r>
      </w:del>
      <w:del w:id="762" w:author="kbatzer" w:date="2013-11-24T19:40:00Z">
        <w:r w:rsidR="00A455A1" w:rsidDel="00361446">
          <w:rPr>
            <w:noProof/>
            <w:webHidden/>
          </w:rPr>
          <w:delText>54</w:delText>
        </w:r>
      </w:del>
    </w:p>
    <w:p w:rsidR="00722F7E" w:rsidDel="00DC0366" w:rsidRDefault="00722F7E" w:rsidP="00CE57B2">
      <w:pPr>
        <w:pStyle w:val="TableofFigures"/>
        <w:tabs>
          <w:tab w:val="right" w:leader="dot" w:pos="8630"/>
        </w:tabs>
        <w:spacing w:after="240" w:line="240" w:lineRule="auto"/>
        <w:ind w:firstLine="0"/>
        <w:rPr>
          <w:del w:id="763" w:author="kbatzer" w:date="2013-11-24T19:54:00Z"/>
          <w:rFonts w:asciiTheme="minorHAnsi" w:eastAsiaTheme="minorEastAsia" w:hAnsiTheme="minorHAnsi" w:cstheme="minorBidi"/>
          <w:noProof/>
          <w:sz w:val="22"/>
          <w:szCs w:val="22"/>
        </w:rPr>
      </w:pPr>
      <w:del w:id="764" w:author="kbatzer" w:date="2013-11-24T19:54:00Z">
        <w:r w:rsidRPr="00DC0366" w:rsidDel="00DC0366">
          <w:rPr>
            <w:noProof/>
            <w:rPrChange w:id="765" w:author="kbatzer" w:date="2013-11-24T19:54:00Z">
              <w:rPr>
                <w:rStyle w:val="Hyperlink"/>
                <w:noProof/>
              </w:rPr>
            </w:rPrChange>
          </w:rPr>
          <w:delText>Table 24:  Get Waveform Reply</w:delText>
        </w:r>
        <w:r w:rsidDel="00DC0366">
          <w:rPr>
            <w:noProof/>
            <w:webHidden/>
          </w:rPr>
          <w:tab/>
        </w:r>
      </w:del>
      <w:del w:id="766" w:author="kbatzer" w:date="2013-11-24T19:40:00Z">
        <w:r w:rsidR="00A455A1" w:rsidDel="00361446">
          <w:rPr>
            <w:noProof/>
            <w:webHidden/>
          </w:rPr>
          <w:delText>55</w:delText>
        </w:r>
      </w:del>
    </w:p>
    <w:p w:rsidR="00722F7E" w:rsidDel="00DC0366" w:rsidRDefault="00722F7E" w:rsidP="00CE57B2">
      <w:pPr>
        <w:pStyle w:val="TableofFigures"/>
        <w:tabs>
          <w:tab w:val="right" w:leader="dot" w:pos="8630"/>
        </w:tabs>
        <w:spacing w:after="240" w:line="240" w:lineRule="auto"/>
        <w:ind w:firstLine="0"/>
        <w:rPr>
          <w:del w:id="767" w:author="kbatzer" w:date="2013-11-24T19:54:00Z"/>
          <w:rFonts w:asciiTheme="minorHAnsi" w:eastAsiaTheme="minorEastAsia" w:hAnsiTheme="minorHAnsi" w:cstheme="minorBidi"/>
          <w:noProof/>
          <w:sz w:val="22"/>
          <w:szCs w:val="22"/>
        </w:rPr>
      </w:pPr>
      <w:del w:id="768" w:author="kbatzer" w:date="2013-11-24T19:54:00Z">
        <w:r w:rsidRPr="00DC0366" w:rsidDel="00DC0366">
          <w:rPr>
            <w:noProof/>
            <w:rPrChange w:id="769" w:author="kbatzer" w:date="2013-11-24T19:54:00Z">
              <w:rPr>
                <w:rStyle w:val="Hyperlink"/>
                <w:noProof/>
              </w:rPr>
            </w:rPrChange>
          </w:rPr>
          <w:delText>Table 25:  Set Stimulation Register Request</w:delText>
        </w:r>
        <w:r w:rsidDel="00DC0366">
          <w:rPr>
            <w:noProof/>
            <w:webHidden/>
          </w:rPr>
          <w:tab/>
        </w:r>
      </w:del>
      <w:del w:id="770" w:author="kbatzer" w:date="2013-11-24T19:40:00Z">
        <w:r w:rsidR="00A455A1" w:rsidDel="00361446">
          <w:rPr>
            <w:noProof/>
            <w:webHidden/>
          </w:rPr>
          <w:delText>56</w:delText>
        </w:r>
      </w:del>
    </w:p>
    <w:p w:rsidR="00722F7E" w:rsidDel="00DC0366" w:rsidRDefault="00722F7E" w:rsidP="00CE57B2">
      <w:pPr>
        <w:pStyle w:val="TableofFigures"/>
        <w:tabs>
          <w:tab w:val="right" w:leader="dot" w:pos="8630"/>
        </w:tabs>
        <w:spacing w:after="240" w:line="240" w:lineRule="auto"/>
        <w:ind w:firstLine="0"/>
        <w:rPr>
          <w:del w:id="771" w:author="kbatzer" w:date="2013-11-24T19:54:00Z"/>
          <w:rFonts w:asciiTheme="minorHAnsi" w:eastAsiaTheme="minorEastAsia" w:hAnsiTheme="minorHAnsi" w:cstheme="minorBidi"/>
          <w:noProof/>
          <w:sz w:val="22"/>
          <w:szCs w:val="22"/>
        </w:rPr>
      </w:pPr>
      <w:del w:id="772" w:author="kbatzer" w:date="2013-11-24T19:54:00Z">
        <w:r w:rsidRPr="00DC0366" w:rsidDel="00DC0366">
          <w:rPr>
            <w:noProof/>
            <w:rPrChange w:id="773" w:author="kbatzer" w:date="2013-11-24T19:54:00Z">
              <w:rPr>
                <w:rStyle w:val="Hyperlink"/>
                <w:noProof/>
              </w:rPr>
            </w:rPrChange>
          </w:rPr>
          <w:delText>Table 26:  Set Stimulation Register Reply</w:delText>
        </w:r>
        <w:r w:rsidDel="00DC0366">
          <w:rPr>
            <w:noProof/>
            <w:webHidden/>
          </w:rPr>
          <w:tab/>
        </w:r>
      </w:del>
      <w:del w:id="774" w:author="kbatzer" w:date="2013-11-24T19:40:00Z">
        <w:r w:rsidR="00A455A1" w:rsidDel="00361446">
          <w:rPr>
            <w:noProof/>
            <w:webHidden/>
          </w:rPr>
          <w:delText>56</w:delText>
        </w:r>
      </w:del>
    </w:p>
    <w:p w:rsidR="00722F7E" w:rsidDel="00DC0366" w:rsidRDefault="00722F7E" w:rsidP="00CE57B2">
      <w:pPr>
        <w:pStyle w:val="TableofFigures"/>
        <w:tabs>
          <w:tab w:val="right" w:leader="dot" w:pos="8630"/>
        </w:tabs>
        <w:spacing w:after="240" w:line="240" w:lineRule="auto"/>
        <w:ind w:firstLine="0"/>
        <w:rPr>
          <w:del w:id="775" w:author="kbatzer" w:date="2013-11-24T19:54:00Z"/>
          <w:rFonts w:asciiTheme="minorHAnsi" w:eastAsiaTheme="minorEastAsia" w:hAnsiTheme="minorHAnsi" w:cstheme="minorBidi"/>
          <w:noProof/>
          <w:sz w:val="22"/>
          <w:szCs w:val="22"/>
        </w:rPr>
      </w:pPr>
      <w:del w:id="776" w:author="kbatzer" w:date="2013-11-24T19:54:00Z">
        <w:r w:rsidRPr="00DC0366" w:rsidDel="00DC0366">
          <w:rPr>
            <w:noProof/>
            <w:rPrChange w:id="777" w:author="kbatzer" w:date="2013-11-24T19:54:00Z">
              <w:rPr>
                <w:rStyle w:val="Hyperlink"/>
                <w:noProof/>
              </w:rPr>
            </w:rPrChange>
          </w:rPr>
          <w:delText>Table 27:  Get Stimulation Register Request</w:delText>
        </w:r>
        <w:r w:rsidDel="00DC0366">
          <w:rPr>
            <w:noProof/>
            <w:webHidden/>
          </w:rPr>
          <w:tab/>
        </w:r>
      </w:del>
      <w:del w:id="778" w:author="kbatzer" w:date="2013-11-24T19:40:00Z">
        <w:r w:rsidR="00A455A1" w:rsidDel="00361446">
          <w:rPr>
            <w:noProof/>
            <w:webHidden/>
          </w:rPr>
          <w:delText>56</w:delText>
        </w:r>
      </w:del>
    </w:p>
    <w:p w:rsidR="00722F7E" w:rsidDel="00DC0366" w:rsidRDefault="00722F7E" w:rsidP="00CE57B2">
      <w:pPr>
        <w:pStyle w:val="TableofFigures"/>
        <w:tabs>
          <w:tab w:val="right" w:leader="dot" w:pos="8630"/>
        </w:tabs>
        <w:spacing w:after="240" w:line="240" w:lineRule="auto"/>
        <w:ind w:firstLine="0"/>
        <w:rPr>
          <w:del w:id="779" w:author="kbatzer" w:date="2013-11-24T19:54:00Z"/>
          <w:rFonts w:asciiTheme="minorHAnsi" w:eastAsiaTheme="minorEastAsia" w:hAnsiTheme="minorHAnsi" w:cstheme="minorBidi"/>
          <w:noProof/>
          <w:sz w:val="22"/>
          <w:szCs w:val="22"/>
        </w:rPr>
      </w:pPr>
      <w:del w:id="780" w:author="kbatzer" w:date="2013-11-24T19:54:00Z">
        <w:r w:rsidRPr="00DC0366" w:rsidDel="00DC0366">
          <w:rPr>
            <w:noProof/>
            <w:rPrChange w:id="781" w:author="kbatzer" w:date="2013-11-24T19:54:00Z">
              <w:rPr>
                <w:rStyle w:val="Hyperlink"/>
                <w:noProof/>
              </w:rPr>
            </w:rPrChange>
          </w:rPr>
          <w:delText>Table 28:  Get Stimulation Register Reply</w:delText>
        </w:r>
        <w:r w:rsidDel="00DC0366">
          <w:rPr>
            <w:noProof/>
            <w:webHidden/>
          </w:rPr>
          <w:tab/>
        </w:r>
      </w:del>
      <w:del w:id="782" w:author="kbatzer" w:date="2013-11-24T19:40:00Z">
        <w:r w:rsidR="00A455A1" w:rsidDel="00361446">
          <w:rPr>
            <w:noProof/>
            <w:webHidden/>
          </w:rPr>
          <w:delText>57</w:delText>
        </w:r>
      </w:del>
    </w:p>
    <w:p w:rsidR="00722F7E" w:rsidDel="00DC0366" w:rsidRDefault="00722F7E" w:rsidP="00CE57B2">
      <w:pPr>
        <w:pStyle w:val="TableofFigures"/>
        <w:tabs>
          <w:tab w:val="right" w:leader="dot" w:pos="8630"/>
        </w:tabs>
        <w:spacing w:after="240" w:line="240" w:lineRule="auto"/>
        <w:ind w:firstLine="0"/>
        <w:rPr>
          <w:del w:id="783" w:author="kbatzer" w:date="2013-11-24T19:54:00Z"/>
          <w:rFonts w:asciiTheme="minorHAnsi" w:eastAsiaTheme="minorEastAsia" w:hAnsiTheme="minorHAnsi" w:cstheme="minorBidi"/>
          <w:noProof/>
          <w:sz w:val="22"/>
          <w:szCs w:val="22"/>
        </w:rPr>
      </w:pPr>
      <w:del w:id="784" w:author="kbatzer" w:date="2013-11-24T19:54:00Z">
        <w:r w:rsidRPr="00DC0366" w:rsidDel="00DC0366">
          <w:rPr>
            <w:noProof/>
            <w:rPrChange w:id="785" w:author="kbatzer" w:date="2013-11-24T19:54:00Z">
              <w:rPr>
                <w:rStyle w:val="Hyperlink"/>
                <w:noProof/>
              </w:rPr>
            </w:rPrChange>
          </w:rPr>
          <w:delText>Table 29:  DASCC Scripting Amplitude Hex Value Table</w:delText>
        </w:r>
        <w:r w:rsidDel="00DC0366">
          <w:rPr>
            <w:noProof/>
            <w:webHidden/>
          </w:rPr>
          <w:tab/>
        </w:r>
      </w:del>
      <w:del w:id="786" w:author="kbatzer" w:date="2013-11-24T19:40:00Z">
        <w:r w:rsidR="00A455A1" w:rsidDel="00361446">
          <w:rPr>
            <w:noProof/>
            <w:webHidden/>
          </w:rPr>
          <w:delText>79</w:delText>
        </w:r>
      </w:del>
    </w:p>
    <w:p w:rsidR="00F371CB" w:rsidRPr="0091094A" w:rsidRDefault="00C51EBF" w:rsidP="00B93E13">
      <w:pPr>
        <w:spacing w:after="240" w:line="240" w:lineRule="auto"/>
        <w:ind w:firstLine="0"/>
        <w:rPr>
          <w:b/>
          <w:sz w:val="22"/>
        </w:rPr>
      </w:pPr>
      <w:r>
        <w:rPr>
          <w:b/>
          <w:sz w:val="22"/>
        </w:rPr>
        <w:fldChar w:fldCharType="end"/>
      </w:r>
    </w:p>
    <w:p w:rsidR="009009F4" w:rsidRDefault="009009F4" w:rsidP="00C01896">
      <w:pPr>
        <w:pStyle w:val="Heading1"/>
        <w:pageBreakBefore/>
        <w:tabs>
          <w:tab w:val="left" w:pos="6120"/>
        </w:tabs>
        <w:sectPr w:rsidR="009009F4" w:rsidSect="00A66BC6">
          <w:footerReference w:type="default" r:id="rId9"/>
          <w:footerReference w:type="first" r:id="rId10"/>
          <w:pgSz w:w="12240" w:h="15840"/>
          <w:pgMar w:top="1440" w:right="1440" w:bottom="1440" w:left="2160" w:header="720" w:footer="720" w:gutter="0"/>
          <w:pgNumType w:fmt="lowerRoman" w:start="1"/>
          <w:cols w:space="720"/>
          <w:docGrid w:linePitch="360"/>
        </w:sectPr>
      </w:pPr>
    </w:p>
    <w:p w:rsidR="00887522" w:rsidRPr="00467BDD" w:rsidRDefault="00923FB7" w:rsidP="00C01896">
      <w:pPr>
        <w:pStyle w:val="Heading1"/>
        <w:pageBreakBefore/>
        <w:tabs>
          <w:tab w:val="left" w:pos="6120"/>
        </w:tabs>
      </w:pPr>
      <w:bookmarkStart w:id="789" w:name="_Toc373086219"/>
      <w:r w:rsidRPr="00467BDD">
        <w:lastRenderedPageBreak/>
        <w:t>Introduction</w:t>
      </w:r>
      <w:bookmarkStart w:id="790" w:name="_Ref369435582"/>
      <w:r w:rsidR="00D11995">
        <w:rPr>
          <w:rStyle w:val="FootnoteReference"/>
        </w:rPr>
        <w:footnoteReference w:id="1"/>
      </w:r>
      <w:bookmarkEnd w:id="789"/>
      <w:bookmarkEnd w:id="790"/>
    </w:p>
    <w:p w:rsidR="005913C6" w:rsidRPr="00D774A2" w:rsidRDefault="005913C6" w:rsidP="005913C6">
      <w:r w:rsidRPr="00D774A2">
        <w:t>An Integrated Electrophysiology Data Acquisition and Stimulation System to support electrophysiology research has been developed by building on previous work at WMU [</w:t>
      </w:r>
      <w:fldSimple w:instr=" REF Ref_Armstrong_2007 \h  \* MERGEFORMAT ">
        <w:r w:rsidR="00DC0366">
          <w:rPr>
            <w:noProof/>
          </w:rPr>
          <w:t>4</w:t>
        </w:r>
      </w:fldSimple>
      <w:r w:rsidR="00385D69" w:rsidRPr="00D774A2">
        <w:t xml:space="preserve">, </w:t>
      </w:r>
      <w:fldSimple w:instr=" REF Ref_Caruso_2008 \h  \* MERGEFORMAT ">
        <w:r w:rsidR="00DC0366">
          <w:rPr>
            <w:noProof/>
          </w:rPr>
          <w:t>8</w:t>
        </w:r>
      </w:fldSimple>
      <w:r w:rsidR="00385D69" w:rsidRPr="00D774A2">
        <w:t xml:space="preserve">, </w:t>
      </w:r>
      <w:fldSimple w:instr=" REF Ref_Stahl_2009 \h  \* MERGEFORMAT ">
        <w:r w:rsidR="00DC0366">
          <w:rPr>
            <w:noProof/>
          </w:rPr>
          <w:t>9</w:t>
        </w:r>
      </w:fldSimple>
      <w:r w:rsidR="00385D69" w:rsidRPr="00D774A2">
        <w:t xml:space="preserve">, </w:t>
      </w:r>
      <w:fldSimple w:instr=" REF Ref_Batzer_2010 \h  \* MERGEFORMAT ">
        <w:r w:rsidR="00DC0366">
          <w:rPr>
            <w:noProof/>
          </w:rPr>
          <w:t>10</w:t>
        </w:r>
      </w:fldSimple>
      <w:r w:rsidR="00385D69" w:rsidRPr="00D774A2">
        <w:t xml:space="preserve">, </w:t>
      </w:r>
      <w:fldSimple w:instr=" REF Ref_Ellinger_2009 \h  \* MERGEFORMAT ">
        <w:r w:rsidR="00DC0366">
          <w:rPr>
            <w:noProof/>
          </w:rPr>
          <w:t>14</w:t>
        </w:r>
      </w:fldSimple>
      <w:r w:rsidRPr="00D774A2">
        <w:t>], studying commercial systems [</w:t>
      </w:r>
      <w:fldSimple w:instr=" REF Ref_InVitroMEA_2013 \h  \* MERGEFORMAT ">
        <w:r w:rsidR="00DC0366">
          <w:rPr>
            <w:noProof/>
          </w:rPr>
          <w:t>16</w:t>
        </w:r>
      </w:fldSimple>
      <w:r w:rsidRPr="00D774A2">
        <w:t>], and reviewing the research literature [</w:t>
      </w:r>
      <w:fldSimple w:instr=" REF Ref_Potter_2006 \h  \* MERGEFORMAT ">
        <w:r w:rsidR="00DC0366">
          <w:rPr>
            <w:noProof/>
          </w:rPr>
          <w:t>3</w:t>
        </w:r>
      </w:fldSimple>
      <w:r w:rsidR="00385D69" w:rsidRPr="00D774A2">
        <w:t xml:space="preserve">, </w:t>
      </w:r>
      <w:fldSimple w:instr=" REF Ref_Jimbo_2003 \h  \* MERGEFORMAT ">
        <w:r w:rsidR="00DC0366">
          <w:rPr>
            <w:noProof/>
          </w:rPr>
          <w:t>6</w:t>
        </w:r>
      </w:fldSimple>
      <w:r w:rsidR="00385D69" w:rsidRPr="00D774A2">
        <w:t xml:space="preserve">, </w:t>
      </w:r>
      <w:fldSimple w:instr=" REF Ref_Blum_2007 \h  \* MERGEFORMAT ">
        <w:r w:rsidR="00DC0366">
          <w:rPr>
            <w:noProof/>
          </w:rPr>
          <w:t>17</w:t>
        </w:r>
      </w:fldSimple>
      <w:r w:rsidRPr="00D774A2">
        <w:t>].  The developed prototype provides a real-time platform for measurement and stimulation of biological electrical activity and a PC application for controlling the real-time platform and visualizing cellular activity.  The system can accommodate up to eight measurement channels and four stimulation channels, and the design can be expanded for up to 64 channels to support future research at the Western Michigan University (WMU) Neurobiology Engineering Laboratory.</w:t>
      </w:r>
    </w:p>
    <w:p w:rsidR="00271A95" w:rsidRPr="00D774A2" w:rsidRDefault="005913C6" w:rsidP="005913C6">
      <w:r w:rsidRPr="00D774A2">
        <w:t>The developed prototype is viable for a wide array of elect</w:t>
      </w:r>
      <w:r w:rsidR="00385D69" w:rsidRPr="00D774A2">
        <w:t xml:space="preserve">rophysiology experiments, completely fulfilling the </w:t>
      </w:r>
      <w:r w:rsidR="00373ECC">
        <w:t>instrumentation needs of</w:t>
      </w:r>
      <w:r w:rsidR="00385D69" w:rsidRPr="00D774A2">
        <w:t xml:space="preserve"> [</w:t>
      </w:r>
      <w:fldSimple w:instr=" REF Ref_Olivo_ \h  \* MERGEFORMAT ">
        <w:r w:rsidR="00DC0366">
          <w:rPr>
            <w:noProof/>
          </w:rPr>
          <w:t>12</w:t>
        </w:r>
      </w:fldSimple>
      <w:r w:rsidR="00385D69" w:rsidRPr="00D774A2">
        <w:t xml:space="preserve">, </w:t>
      </w:r>
      <w:fldSimple w:instr=" REF Ref_Kueh_2009 \h  \* MERGEFORMAT ">
        <w:r w:rsidR="00DC0366">
          <w:rPr>
            <w:noProof/>
          </w:rPr>
          <w:t>13</w:t>
        </w:r>
      </w:fldSimple>
      <w:r w:rsidR="00385D69" w:rsidRPr="00D774A2">
        <w:t xml:space="preserve">, </w:t>
      </w:r>
      <w:fldSimple w:instr=" REF Ref_Kladt_2010 \h  \* MERGEFORMAT ">
        <w:r w:rsidR="00DC0366">
          <w:rPr>
            <w:noProof/>
          </w:rPr>
          <w:t>18</w:t>
        </w:r>
      </w:fldSimple>
      <w:r w:rsidR="00385D69" w:rsidRPr="00D774A2">
        <w:t xml:space="preserve">] and partially fulfilling the </w:t>
      </w:r>
      <w:r w:rsidR="002C4425">
        <w:t>instrumentation needs of</w:t>
      </w:r>
      <w:r w:rsidR="002C4425" w:rsidRPr="00D774A2">
        <w:t xml:space="preserve"> </w:t>
      </w:r>
      <w:r w:rsidR="00385D69" w:rsidRPr="00D774A2">
        <w:t>[</w:t>
      </w:r>
      <w:fldSimple w:instr=" REF Ref_Marom_2002 \h  \* MERGEFORMAT ">
        <w:r w:rsidR="00DC0366">
          <w:rPr>
            <w:noProof/>
          </w:rPr>
          <w:t>1</w:t>
        </w:r>
      </w:fldSimple>
      <w:r w:rsidR="00385D69" w:rsidRPr="00D774A2">
        <w:t xml:space="preserve">, </w:t>
      </w:r>
      <w:fldSimple w:instr=" REF Ref_Demarse_2004 \h  \* MERGEFORMAT ">
        <w:r w:rsidR="00DC0366">
          <w:rPr>
            <w:noProof/>
          </w:rPr>
          <w:t>2</w:t>
        </w:r>
      </w:fldSimple>
      <w:r w:rsidR="00385D69" w:rsidRPr="00D774A2">
        <w:t xml:space="preserve">, </w:t>
      </w:r>
      <w:fldSimple w:instr=" REF Ref_Potter_2006 \h  \* MERGEFORMAT ">
        <w:r w:rsidR="00DC0366">
          <w:rPr>
            <w:noProof/>
          </w:rPr>
          <w:t>3</w:t>
        </w:r>
      </w:fldSimple>
      <w:r w:rsidR="00385D69" w:rsidRPr="00D774A2">
        <w:t>]</w:t>
      </w:r>
      <w:r w:rsidRPr="00D774A2">
        <w:t>.  In particular, a standard electrophysiology experiment was performed on earthworm giant axon potentials to validate system functionality.  The prototype is also intended for studying software and hardware principles required for performing research using cells cultured on a Microelectrode Array (MEA)</w:t>
      </w:r>
      <w:r w:rsidR="002C4425">
        <w:t>, e.g. [</w:t>
      </w:r>
      <w:r w:rsidR="00C51EBF">
        <w:fldChar w:fldCharType="begin"/>
      </w:r>
      <w:r w:rsidR="002C4425">
        <w:instrText xml:space="preserve"> REF Ref_InVitroMEA_2013 \h </w:instrText>
      </w:r>
      <w:r w:rsidR="00C51EBF">
        <w:fldChar w:fldCharType="separate"/>
      </w:r>
      <w:r w:rsidR="00DC0366">
        <w:rPr>
          <w:noProof/>
        </w:rPr>
        <w:t>16</w:t>
      </w:r>
      <w:r w:rsidR="00C51EBF">
        <w:fldChar w:fldCharType="end"/>
      </w:r>
      <w:r w:rsidR="002C4425">
        <w:t>]</w:t>
      </w:r>
      <w:r w:rsidRPr="00D774A2">
        <w:t>.  A cell culture protocol has been developed [</w:t>
      </w:r>
      <w:fldSimple w:instr=" REF Ref_Ellinger_2009 \h  \* MERGEFORMAT ">
        <w:r w:rsidR="00DC0366">
          <w:rPr>
            <w:noProof/>
          </w:rPr>
          <w:t>14</w:t>
        </w:r>
      </w:fldSimple>
      <w:r w:rsidRPr="00D774A2">
        <w:t>] and previous work on such a system [</w:t>
      </w:r>
      <w:fldSimple w:instr=" REF Ref_Armstrong_2007 \h  \* MERGEFORMAT ">
        <w:r w:rsidR="00DC0366">
          <w:rPr>
            <w:noProof/>
          </w:rPr>
          <w:t>4</w:t>
        </w:r>
      </w:fldSimple>
      <w:r w:rsidR="00AE711D" w:rsidRPr="00D774A2">
        <w:t xml:space="preserve">, </w:t>
      </w:r>
      <w:fldSimple w:instr=" REF Ref_Caruso_2008 \h  \* MERGEFORMAT ">
        <w:r w:rsidR="00DC0366">
          <w:rPr>
            <w:noProof/>
          </w:rPr>
          <w:t>8</w:t>
        </w:r>
      </w:fldSimple>
      <w:r w:rsidR="00AE711D" w:rsidRPr="00D774A2">
        <w:t xml:space="preserve">, </w:t>
      </w:r>
      <w:fldSimple w:instr=" REF Ref_Batzer_2010 \h  \* MERGEFORMAT ">
        <w:r w:rsidR="00DC0366">
          <w:rPr>
            <w:noProof/>
          </w:rPr>
          <w:t>10</w:t>
        </w:r>
      </w:fldSimple>
      <w:r w:rsidRPr="00D774A2">
        <w:t>], including low noise amplification</w:t>
      </w:r>
      <w:r w:rsidR="00AE711D" w:rsidRPr="00D774A2">
        <w:t xml:space="preserve"> [</w:t>
      </w:r>
      <w:fldSimple w:instr=" REF Ref_Stahl_2009 \h  \* MERGEFORMAT ">
        <w:r w:rsidR="00DC0366">
          <w:rPr>
            <w:noProof/>
          </w:rPr>
          <w:t>9</w:t>
        </w:r>
      </w:fldSimple>
      <w:r w:rsidR="00AE711D" w:rsidRPr="00D774A2">
        <w:t>],</w:t>
      </w:r>
      <w:r w:rsidRPr="00D774A2">
        <w:t xml:space="preserve"> has been completed.  Initial analytical algorithms have also been developed [</w:t>
      </w:r>
      <w:fldSimple w:instr=" REF Ref_Ellinger_2009 \h  \* MERGEFORMAT ">
        <w:r w:rsidR="00DC0366">
          <w:rPr>
            <w:noProof/>
          </w:rPr>
          <w:t>14</w:t>
        </w:r>
      </w:fldSimple>
      <w:r w:rsidRPr="00D774A2">
        <w:t>].</w:t>
      </w:r>
      <w:r w:rsidR="00CE7AF6" w:rsidRPr="00D774A2">
        <w:t xml:space="preserve">  </w:t>
      </w:r>
    </w:p>
    <w:p w:rsidR="00923FB7" w:rsidRPr="00467BDD" w:rsidRDefault="00C2361B" w:rsidP="000C42E5">
      <w:pPr>
        <w:pStyle w:val="Heading1"/>
      </w:pPr>
      <w:bookmarkStart w:id="791" w:name="_Ref368241363"/>
      <w:bookmarkStart w:id="792" w:name="_Ref368241375"/>
      <w:bookmarkStart w:id="793" w:name="_Toc373086220"/>
      <w:r w:rsidRPr="00467BDD">
        <w:lastRenderedPageBreak/>
        <w:t>Specifications</w:t>
      </w:r>
      <w:bookmarkEnd w:id="791"/>
      <w:bookmarkEnd w:id="792"/>
      <w:r w:rsidR="005E1816">
        <w:rPr>
          <w:rStyle w:val="FootnoteReference"/>
        </w:rPr>
        <w:footnoteReference w:id="2"/>
      </w:r>
      <w:bookmarkEnd w:id="793"/>
      <w:r w:rsidR="00923FB7" w:rsidRPr="00467BDD">
        <w:tab/>
      </w:r>
    </w:p>
    <w:p w:rsidR="00AE6BD2" w:rsidRPr="00D774A2" w:rsidRDefault="005913C6" w:rsidP="000C42E5">
      <w:r w:rsidRPr="00D774A2">
        <w:t xml:space="preserve">The Data Acquisition and Stimulation System (DASS) </w:t>
      </w:r>
      <w:proofErr w:type="gramStart"/>
      <w:r w:rsidRPr="00D774A2">
        <w:t>is</w:t>
      </w:r>
      <w:proofErr w:type="gramEnd"/>
      <w:r w:rsidRPr="00D774A2">
        <w:t xml:space="preserve"> expected to provide the following functionality:</w:t>
      </w:r>
    </w:p>
    <w:p w:rsidR="005913C6" w:rsidRPr="00D774A2" w:rsidRDefault="005913C6" w:rsidP="005913C6">
      <w:pPr>
        <w:pStyle w:val="ListParagraph"/>
        <w:numPr>
          <w:ilvl w:val="0"/>
          <w:numId w:val="16"/>
        </w:numPr>
        <w:ind w:left="720"/>
      </w:pPr>
      <w:r w:rsidRPr="00D774A2">
        <w:t>Provide a platform for performing electrophysiology experiments with earthworms as described in [</w:t>
      </w:r>
      <w:fldSimple w:instr=" REF Ref_Olivo_ \h  \* MERGEFORMAT ">
        <w:r w:rsidR="00DC0366">
          <w:rPr>
            <w:noProof/>
          </w:rPr>
          <w:t>12</w:t>
        </w:r>
      </w:fldSimple>
      <w:r w:rsidR="00AE711D" w:rsidRPr="00D774A2">
        <w:t xml:space="preserve">, </w:t>
      </w:r>
      <w:fldSimple w:instr=" REF Ref_Kueh_2009 \h  \* MERGEFORMAT ">
        <w:r w:rsidR="00DC0366">
          <w:rPr>
            <w:noProof/>
          </w:rPr>
          <w:t>13</w:t>
        </w:r>
      </w:fldSimple>
      <w:r w:rsidRPr="00D774A2">
        <w:t>]</w:t>
      </w:r>
    </w:p>
    <w:p w:rsidR="005913C6" w:rsidRPr="00D774A2" w:rsidRDefault="005913C6" w:rsidP="005913C6">
      <w:pPr>
        <w:pStyle w:val="ListParagraph"/>
        <w:numPr>
          <w:ilvl w:val="1"/>
          <w:numId w:val="16"/>
        </w:numPr>
        <w:ind w:left="1440"/>
      </w:pPr>
      <w:r w:rsidRPr="00D774A2">
        <w:t>Produce a voltage-controlled square wave stimulation pulse with widths from 0.</w:t>
      </w:r>
      <w:r w:rsidRPr="002C4425">
        <w:t>01ms</w:t>
      </w:r>
      <w:r w:rsidRPr="00D774A2">
        <w:t xml:space="preserve"> to 100</w:t>
      </w:r>
      <w:r w:rsidRPr="002C4425">
        <w:t>ms</w:t>
      </w:r>
      <w:r w:rsidRPr="00D774A2">
        <w:t xml:space="preserve"> and amplitudes from 0.1</w:t>
      </w:r>
      <w:r w:rsidRPr="002C4425">
        <w:t>V</w:t>
      </w:r>
      <w:r w:rsidRPr="00D774A2">
        <w:t xml:space="preserve"> to 10</w:t>
      </w:r>
      <w:r w:rsidRPr="002C4425">
        <w:t>V</w:t>
      </w:r>
    </w:p>
    <w:p w:rsidR="005913C6" w:rsidRPr="00D774A2" w:rsidRDefault="005913C6" w:rsidP="005913C6">
      <w:pPr>
        <w:pStyle w:val="ListParagraph"/>
        <w:numPr>
          <w:ilvl w:val="1"/>
          <w:numId w:val="16"/>
        </w:numPr>
        <w:ind w:left="1440"/>
      </w:pPr>
      <w:r w:rsidRPr="00D774A2">
        <w:t>Produce single stimulation pulses or multiple pulses at rates from 1</w:t>
      </w:r>
      <w:r w:rsidRPr="002C4425">
        <w:t>Hz</w:t>
      </w:r>
      <w:r w:rsidRPr="00D774A2">
        <w:t xml:space="preserve"> to 10</w:t>
      </w:r>
      <w:r w:rsidRPr="002C4425">
        <w:t>Hz</w:t>
      </w:r>
    </w:p>
    <w:p w:rsidR="005913C6" w:rsidRPr="00D774A2" w:rsidRDefault="005913C6" w:rsidP="005913C6">
      <w:pPr>
        <w:pStyle w:val="ListParagraph"/>
        <w:numPr>
          <w:ilvl w:val="1"/>
          <w:numId w:val="16"/>
        </w:numPr>
        <w:ind w:left="1440"/>
      </w:pPr>
      <w:r w:rsidRPr="00D774A2">
        <w:t>Provide at least one differential recording channel</w:t>
      </w:r>
    </w:p>
    <w:p w:rsidR="005913C6" w:rsidRPr="00D774A2" w:rsidRDefault="005913C6" w:rsidP="005913C6">
      <w:pPr>
        <w:pStyle w:val="ListParagraph"/>
        <w:numPr>
          <w:ilvl w:val="1"/>
          <w:numId w:val="16"/>
        </w:numPr>
        <w:ind w:left="1440"/>
      </w:pPr>
      <w:r w:rsidRPr="00D774A2">
        <w:t>Record an action potential voltage from the time of a stimulation pulse for a minimum duration of 20</w:t>
      </w:r>
      <w:r w:rsidRPr="002C4425">
        <w:t>ms</w:t>
      </w:r>
    </w:p>
    <w:p w:rsidR="005913C6" w:rsidRPr="00D774A2" w:rsidRDefault="005913C6" w:rsidP="005913C6">
      <w:pPr>
        <w:pStyle w:val="ListParagraph"/>
        <w:numPr>
          <w:ilvl w:val="1"/>
          <w:numId w:val="16"/>
        </w:numPr>
        <w:ind w:left="1440"/>
      </w:pPr>
      <w:r w:rsidRPr="00D774A2">
        <w:t xml:space="preserve">Plot the recorded </w:t>
      </w:r>
      <w:r w:rsidR="00AE711D" w:rsidRPr="00D774A2">
        <w:t>voltage</w:t>
      </w:r>
    </w:p>
    <w:p w:rsidR="005913C6" w:rsidRPr="00D774A2" w:rsidRDefault="005913C6" w:rsidP="005913C6">
      <w:pPr>
        <w:pStyle w:val="ListParagraph"/>
        <w:numPr>
          <w:ilvl w:val="1"/>
          <w:numId w:val="16"/>
        </w:numPr>
        <w:ind w:left="1440"/>
      </w:pPr>
      <w:r w:rsidRPr="00D774A2">
        <w:t>Store the recorded voltage to a non-proprietary, standard file format</w:t>
      </w:r>
    </w:p>
    <w:p w:rsidR="005913C6" w:rsidRPr="00D774A2" w:rsidRDefault="005913C6" w:rsidP="005913C6">
      <w:pPr>
        <w:pStyle w:val="ListParagraph"/>
        <w:numPr>
          <w:ilvl w:val="0"/>
          <w:numId w:val="16"/>
        </w:numPr>
        <w:ind w:left="720"/>
      </w:pPr>
      <w:r w:rsidRPr="00D774A2">
        <w:t>Provide a platform for stimulation and recording of neuron cell culture electrical activity via MEA electrodes</w:t>
      </w:r>
    </w:p>
    <w:p w:rsidR="005913C6" w:rsidRPr="00D774A2" w:rsidRDefault="005913C6" w:rsidP="005913C6">
      <w:pPr>
        <w:pStyle w:val="ListParagraph"/>
        <w:numPr>
          <w:ilvl w:val="1"/>
          <w:numId w:val="16"/>
        </w:numPr>
        <w:ind w:left="1440"/>
      </w:pPr>
      <w:r w:rsidRPr="00D774A2">
        <w:t>Provide at least four recording channels</w:t>
      </w:r>
    </w:p>
    <w:p w:rsidR="005913C6" w:rsidRPr="00D774A2" w:rsidRDefault="005913C6" w:rsidP="005913C6">
      <w:pPr>
        <w:pStyle w:val="ListParagraph"/>
        <w:numPr>
          <w:ilvl w:val="1"/>
          <w:numId w:val="16"/>
        </w:numPr>
        <w:ind w:left="1440"/>
      </w:pPr>
      <w:r w:rsidRPr="00D774A2">
        <w:t>Store data from recording channels continuously</w:t>
      </w:r>
    </w:p>
    <w:p w:rsidR="005913C6" w:rsidRPr="00D774A2" w:rsidRDefault="005913C6" w:rsidP="005913C6">
      <w:pPr>
        <w:pStyle w:val="ListParagraph"/>
        <w:numPr>
          <w:ilvl w:val="1"/>
          <w:numId w:val="16"/>
        </w:numPr>
        <w:ind w:left="1440"/>
      </w:pPr>
      <w:r w:rsidRPr="00D774A2">
        <w:t>Provide at least four voltage-controlled arbitrary stimulation channels</w:t>
      </w:r>
    </w:p>
    <w:p w:rsidR="005913C6" w:rsidRPr="00D774A2" w:rsidRDefault="005913C6" w:rsidP="005913C6">
      <w:pPr>
        <w:pStyle w:val="ListParagraph"/>
        <w:numPr>
          <w:ilvl w:val="1"/>
          <w:numId w:val="16"/>
        </w:numPr>
        <w:ind w:left="1440"/>
      </w:pPr>
      <w:r w:rsidRPr="00D774A2">
        <w:t>Output single-ended stimulation signals on recording electrodes and add culture voltage offset to the stimulation signal</w:t>
      </w:r>
    </w:p>
    <w:p w:rsidR="005913C6" w:rsidRPr="00D774A2" w:rsidRDefault="005913C6" w:rsidP="005913C6">
      <w:pPr>
        <w:pStyle w:val="ListParagraph"/>
        <w:numPr>
          <w:ilvl w:val="1"/>
          <w:numId w:val="16"/>
        </w:numPr>
        <w:ind w:left="1440"/>
      </w:pPr>
      <w:r w:rsidRPr="00D774A2">
        <w:lastRenderedPageBreak/>
        <w:t>Provide an interface that can specify stimulation waveforms, locations, and intervals that can be updated based on data from the recording electrodes</w:t>
      </w:r>
    </w:p>
    <w:p w:rsidR="005913C6" w:rsidRPr="00D774A2" w:rsidRDefault="005913C6" w:rsidP="005913C6">
      <w:pPr>
        <w:pStyle w:val="ListParagraph"/>
        <w:numPr>
          <w:ilvl w:val="0"/>
          <w:numId w:val="16"/>
        </w:numPr>
        <w:ind w:left="720"/>
      </w:pPr>
      <w:r w:rsidRPr="00D774A2">
        <w:t>Utilize Low-Noise Amplifier described in [</w:t>
      </w:r>
      <w:fldSimple w:instr=" REF Ref_Stahl_2009 \h  \* MERGEFORMAT ">
        <w:r w:rsidR="00DC0366">
          <w:rPr>
            <w:noProof/>
          </w:rPr>
          <w:t>9</w:t>
        </w:r>
      </w:fldSimple>
      <w:r w:rsidRPr="00D774A2">
        <w:t>]</w:t>
      </w:r>
    </w:p>
    <w:p w:rsidR="005913C6" w:rsidRPr="00D774A2" w:rsidRDefault="005913C6" w:rsidP="005913C6">
      <w:pPr>
        <w:pStyle w:val="ListParagraph"/>
        <w:numPr>
          <w:ilvl w:val="1"/>
          <w:numId w:val="16"/>
        </w:numPr>
        <w:ind w:left="1440"/>
      </w:pPr>
      <w:r w:rsidRPr="00D774A2">
        <w:t>Connect to each Low-Noise Amplifier channel with a PCI-Express card edge connector</w:t>
      </w:r>
    </w:p>
    <w:p w:rsidR="005913C6" w:rsidRPr="00D774A2" w:rsidRDefault="005913C6" w:rsidP="005913C6">
      <w:pPr>
        <w:pStyle w:val="ListParagraph"/>
        <w:numPr>
          <w:ilvl w:val="1"/>
          <w:numId w:val="16"/>
        </w:numPr>
        <w:ind w:left="1440"/>
        <w:rPr>
          <w:rStyle w:val="questiontext"/>
        </w:rPr>
      </w:pPr>
      <w:r w:rsidRPr="00D774A2">
        <w:t xml:space="preserve">Provide </w:t>
      </w:r>
      <w:r w:rsidR="00F858EE" w:rsidRPr="00D774A2">
        <w:t>±</w:t>
      </w:r>
      <w:r w:rsidRPr="00D774A2">
        <w:t>7</w:t>
      </w:r>
      <w:r w:rsidRPr="002C4425">
        <w:t xml:space="preserve">V to </w:t>
      </w:r>
      <w:r w:rsidR="00F858EE" w:rsidRPr="00D774A2">
        <w:t>±</w:t>
      </w:r>
      <w:r w:rsidRPr="002C4425">
        <w:t>15V analog</w:t>
      </w:r>
      <w:r w:rsidRPr="00D774A2">
        <w:rPr>
          <w:rStyle w:val="questiontext"/>
        </w:rPr>
        <w:t xml:space="preserve"> voltage supplies and ground via the card edge connector</w:t>
      </w:r>
    </w:p>
    <w:p w:rsidR="005913C6" w:rsidRPr="00D774A2" w:rsidRDefault="005913C6" w:rsidP="005913C6">
      <w:pPr>
        <w:pStyle w:val="ListParagraph"/>
        <w:numPr>
          <w:ilvl w:val="1"/>
          <w:numId w:val="16"/>
        </w:numPr>
        <w:ind w:left="1440"/>
        <w:rPr>
          <w:rStyle w:val="questiontext"/>
        </w:rPr>
      </w:pPr>
      <w:r w:rsidRPr="00D774A2">
        <w:rPr>
          <w:rStyle w:val="questiontext"/>
        </w:rPr>
        <w:t>Provide ability to independently switch four digital inputs for each channel, 0</w:t>
      </w:r>
      <w:r w:rsidRPr="00D774A2">
        <w:rPr>
          <w:rStyle w:val="questiontext"/>
          <w:vertAlign w:val="subscript"/>
        </w:rPr>
        <w:t xml:space="preserve">IH </w:t>
      </w:r>
      <w:r w:rsidRPr="00D774A2">
        <w:rPr>
          <w:rStyle w:val="questiontext"/>
        </w:rPr>
        <w:t>= 0.8</w:t>
      </w:r>
      <w:r w:rsidRPr="002C4425">
        <w:rPr>
          <w:rStyle w:val="questiontext"/>
        </w:rPr>
        <w:t>V</w:t>
      </w:r>
      <w:r w:rsidRPr="00D774A2">
        <w:rPr>
          <w:rStyle w:val="questiontext"/>
        </w:rPr>
        <w:t xml:space="preserve"> and 1</w:t>
      </w:r>
      <w:r w:rsidRPr="00D774A2">
        <w:rPr>
          <w:rStyle w:val="questiontext"/>
          <w:vertAlign w:val="subscript"/>
        </w:rPr>
        <w:t xml:space="preserve">IL </w:t>
      </w:r>
      <w:r w:rsidRPr="00D774A2">
        <w:rPr>
          <w:rStyle w:val="questiontext"/>
        </w:rPr>
        <w:t>= 2.4</w:t>
      </w:r>
      <w:r w:rsidRPr="002C4425">
        <w:rPr>
          <w:rStyle w:val="questiontext"/>
        </w:rPr>
        <w:t>V</w:t>
      </w:r>
    </w:p>
    <w:p w:rsidR="005913C6" w:rsidRPr="00D774A2" w:rsidRDefault="005913C6" w:rsidP="005913C6">
      <w:pPr>
        <w:pStyle w:val="ListParagraph"/>
        <w:numPr>
          <w:ilvl w:val="1"/>
          <w:numId w:val="16"/>
        </w:numPr>
        <w:ind w:left="1440"/>
        <w:rPr>
          <w:rStyle w:val="questiontext"/>
        </w:rPr>
      </w:pPr>
      <w:r w:rsidRPr="00D774A2">
        <w:rPr>
          <w:rStyle w:val="questiontext"/>
        </w:rPr>
        <w:t>Route differential analog input to the card edge connector for each channel</w:t>
      </w:r>
    </w:p>
    <w:p w:rsidR="005913C6" w:rsidRPr="00D774A2" w:rsidRDefault="005913C6" w:rsidP="005913C6">
      <w:pPr>
        <w:pStyle w:val="ListParagraph"/>
        <w:numPr>
          <w:ilvl w:val="1"/>
          <w:numId w:val="16"/>
        </w:numPr>
        <w:ind w:left="1440"/>
        <w:rPr>
          <w:rStyle w:val="questiontext"/>
        </w:rPr>
      </w:pPr>
      <w:r w:rsidRPr="00D774A2">
        <w:rPr>
          <w:rStyle w:val="questiontext"/>
        </w:rPr>
        <w:t>Convert the 20</w:t>
      </w:r>
      <w:r w:rsidRPr="002C4425">
        <w:rPr>
          <w:rStyle w:val="questiontext"/>
        </w:rPr>
        <w:t>Hz</w:t>
      </w:r>
      <w:r w:rsidRPr="00D774A2">
        <w:rPr>
          <w:rStyle w:val="questiontext"/>
        </w:rPr>
        <w:t xml:space="preserve"> to 14.6</w:t>
      </w:r>
      <w:r w:rsidRPr="002C4425">
        <w:rPr>
          <w:rStyle w:val="questiontext"/>
        </w:rPr>
        <w:t>kHz</w:t>
      </w:r>
      <w:r w:rsidRPr="00D774A2">
        <w:rPr>
          <w:rStyle w:val="questiontext"/>
        </w:rPr>
        <w:t xml:space="preserve"> analog output signal [</w:t>
      </w:r>
      <w:fldSimple w:instr=" REF Ref_Stahl_2009 \h  \* MERGEFORMAT ">
        <w:r w:rsidR="00DC0366">
          <w:rPr>
            <w:noProof/>
          </w:rPr>
          <w:t>9</w:t>
        </w:r>
      </w:fldSimple>
      <w:r w:rsidRPr="00D774A2">
        <w:rPr>
          <w:rStyle w:val="questiontext"/>
        </w:rPr>
        <w:t>] to digital samples</w:t>
      </w:r>
    </w:p>
    <w:p w:rsidR="005913C6" w:rsidRPr="00D774A2" w:rsidRDefault="005913C6" w:rsidP="005913C6">
      <w:pPr>
        <w:pStyle w:val="ListParagraph"/>
        <w:numPr>
          <w:ilvl w:val="1"/>
          <w:numId w:val="16"/>
        </w:numPr>
        <w:ind w:left="1440"/>
        <w:rPr>
          <w:rStyle w:val="questiontext"/>
        </w:rPr>
      </w:pPr>
      <w:r w:rsidRPr="00D774A2">
        <w:rPr>
          <w:rStyle w:val="questiontext"/>
        </w:rPr>
        <w:t>Route a single-ended stimulation signal to each channel</w:t>
      </w:r>
    </w:p>
    <w:p w:rsidR="007202FF" w:rsidRDefault="007202FF" w:rsidP="00623BA5">
      <w:pPr>
        <w:pStyle w:val="Heading1"/>
        <w:pageBreakBefore/>
      </w:pPr>
      <w:bookmarkStart w:id="794" w:name="_Toc373086221"/>
      <w:r>
        <w:lastRenderedPageBreak/>
        <w:t>Terminology</w:t>
      </w:r>
      <w:bookmarkEnd w:id="794"/>
    </w:p>
    <w:p w:rsidR="00F630C6" w:rsidRPr="00D774A2" w:rsidRDefault="00F630C6" w:rsidP="0077760C">
      <w:pPr>
        <w:spacing w:after="120" w:line="360" w:lineRule="auto"/>
        <w:ind w:left="720" w:hanging="360"/>
      </w:pPr>
      <w:r w:rsidRPr="002C4425">
        <w:rPr>
          <w:b/>
        </w:rPr>
        <w:t>Data Acquisition and Stimulation System (DASS)</w:t>
      </w:r>
      <w:bookmarkStart w:id="795" w:name="Footnote_Terminology"/>
      <w:bookmarkStart w:id="796" w:name="test"/>
      <w:ins w:id="797" w:author="kbatzer" w:date="2013-11-20T18:39:00Z">
        <w:r w:rsidR="00B64494">
          <w:rPr>
            <w:rStyle w:val="FootnoteReference"/>
            <w:b/>
          </w:rPr>
          <w:footnoteReference w:id="3"/>
        </w:r>
      </w:ins>
      <w:bookmarkEnd w:id="795"/>
      <w:bookmarkEnd w:id="796"/>
      <w:r w:rsidRPr="002C4425">
        <w:rPr>
          <w:b/>
        </w:rPr>
        <w:t>:</w:t>
      </w:r>
      <w:r w:rsidRPr="00D774A2">
        <w:rPr>
          <w:b/>
        </w:rPr>
        <w:t xml:space="preserve">  </w:t>
      </w:r>
      <w:r w:rsidRPr="00D774A2">
        <w:t>System intended for electrophysiology experiments described in this thesis and corresponding thesis [</w:t>
      </w:r>
      <w:fldSimple w:instr=" REF Ref_Squires_2013 \h  \* MERGEFORMAT ">
        <w:r w:rsidR="00DC0366">
          <w:rPr>
            <w:noProof/>
          </w:rPr>
          <w:t>15</w:t>
        </w:r>
      </w:fldSimple>
      <w:r w:rsidRPr="00D774A2">
        <w:t xml:space="preserve">].  </w:t>
      </w:r>
      <w:r w:rsidR="002C4425">
        <w:t>The DASS i</w:t>
      </w:r>
      <w:r w:rsidRPr="00D774A2">
        <w:t>ncludes all hardware, software, and firmware.</w:t>
      </w:r>
    </w:p>
    <w:p w:rsidR="007202FF" w:rsidRPr="00D774A2" w:rsidRDefault="007202FF" w:rsidP="0077760C">
      <w:pPr>
        <w:spacing w:after="120" w:line="360" w:lineRule="auto"/>
        <w:ind w:left="720" w:hanging="360"/>
      </w:pPr>
      <w:r w:rsidRPr="00B140D7">
        <w:rPr>
          <w:b/>
        </w:rPr>
        <w:t>Real Time System Controller (RTSC</w:t>
      </w:r>
      <w:proofErr w:type="gramStart"/>
      <w:r w:rsidRPr="00B140D7">
        <w:rPr>
          <w:b/>
        </w:rPr>
        <w:t>)</w:t>
      </w:r>
      <w:ins w:id="804" w:author="kbatzer" w:date="2013-11-20T18:44:00Z">
        <w:r w:rsidR="00B64494">
          <w:rPr>
            <w:b/>
            <w:vertAlign w:val="superscript"/>
          </w:rPr>
          <w:t>3</w:t>
        </w:r>
      </w:ins>
      <w:proofErr w:type="gramEnd"/>
      <w:r w:rsidR="005A31FB" w:rsidRPr="00B140D7">
        <w:rPr>
          <w:b/>
        </w:rPr>
        <w:t>:</w:t>
      </w:r>
      <w:r w:rsidRPr="00B140D7">
        <w:t xml:space="preserve"> </w:t>
      </w:r>
      <w:r w:rsidR="005A31FB" w:rsidRPr="00B140D7">
        <w:t xml:space="preserve"> </w:t>
      </w:r>
      <w:r w:rsidRPr="00D774A2">
        <w:t xml:space="preserve">Subsystem that implements the real-time functions of the system.  </w:t>
      </w:r>
      <w:r w:rsidR="00423767" w:rsidRPr="00D774A2">
        <w:t>It c</w:t>
      </w:r>
      <w:r w:rsidRPr="00D774A2">
        <w:t xml:space="preserve">onsists of a </w:t>
      </w:r>
      <w:proofErr w:type="spellStart"/>
      <w:r w:rsidR="002C4425">
        <w:t>Digilent</w:t>
      </w:r>
      <w:proofErr w:type="spellEnd"/>
      <w:r w:rsidR="002C4425" w:rsidRPr="0033047B">
        <w:rPr>
          <w:vertAlign w:val="superscript"/>
        </w:rPr>
        <w:t>®</w:t>
      </w:r>
      <w:r w:rsidR="002C4425">
        <w:t xml:space="preserve"> </w:t>
      </w:r>
      <w:r w:rsidRPr="00D774A2">
        <w:t>Nexys2™ development board [</w:t>
      </w:r>
      <w:fldSimple w:instr=" REF Ref_DigilentRM_2008 \h  \* MERGEFORMAT ">
        <w:r w:rsidR="00DC0366">
          <w:rPr>
            <w:noProof/>
          </w:rPr>
          <w:t>19</w:t>
        </w:r>
      </w:fldSimple>
      <w:r w:rsidRPr="00D774A2">
        <w:t>] with custom firmware.</w:t>
      </w:r>
    </w:p>
    <w:p w:rsidR="003C6590" w:rsidRPr="00D774A2" w:rsidRDefault="003C6590" w:rsidP="003C5172">
      <w:pPr>
        <w:spacing w:after="120" w:line="360" w:lineRule="auto"/>
        <w:ind w:left="720" w:hanging="360"/>
      </w:pPr>
      <w:r w:rsidRPr="00B140D7">
        <w:rPr>
          <w:b/>
        </w:rPr>
        <w:t>Electrophysiology Interface</w:t>
      </w:r>
      <w:ins w:id="805" w:author="kbatzer" w:date="2013-11-20T18:44:00Z">
        <w:r w:rsidR="00B64494">
          <w:rPr>
            <w:b/>
            <w:vertAlign w:val="superscript"/>
          </w:rPr>
          <w:t>3</w:t>
        </w:r>
      </w:ins>
      <w:r w:rsidR="00650763" w:rsidRPr="00B140D7">
        <w:rPr>
          <w:b/>
        </w:rPr>
        <w:t>:</w:t>
      </w:r>
      <w:r w:rsidRPr="00D774A2">
        <w:t xml:space="preserve"> </w:t>
      </w:r>
      <w:r w:rsidR="005A31FB" w:rsidRPr="00D774A2">
        <w:t xml:space="preserve"> </w:t>
      </w:r>
      <w:r w:rsidRPr="00D774A2">
        <w:t>Subsystem that provides the RTSC with an interface to biological systems, as described in [</w:t>
      </w:r>
      <w:fldSimple w:instr=" REF Ref_Squires_2013 \h  \* MERGEFORMAT ">
        <w:r w:rsidR="00DC0366">
          <w:rPr>
            <w:noProof/>
          </w:rPr>
          <w:t>15</w:t>
        </w:r>
      </w:fldSimple>
      <w:r w:rsidRPr="00D774A2">
        <w:t>].</w:t>
      </w:r>
    </w:p>
    <w:p w:rsidR="005A31FB" w:rsidRPr="00D774A2" w:rsidRDefault="005A31FB" w:rsidP="003C5172">
      <w:pPr>
        <w:spacing w:after="120" w:line="360" w:lineRule="auto"/>
        <w:ind w:left="720" w:hanging="360"/>
      </w:pPr>
      <w:r w:rsidRPr="00B140D7">
        <w:rPr>
          <w:b/>
        </w:rPr>
        <w:t>Preamp</w:t>
      </w:r>
      <w:ins w:id="806" w:author="kbatzer" w:date="2013-11-20T18:44:00Z">
        <w:r w:rsidR="00B64494">
          <w:rPr>
            <w:b/>
            <w:vertAlign w:val="superscript"/>
          </w:rPr>
          <w:t>3</w:t>
        </w:r>
      </w:ins>
      <w:r w:rsidRPr="00B140D7">
        <w:rPr>
          <w:b/>
        </w:rPr>
        <w:t>:</w:t>
      </w:r>
      <w:r w:rsidRPr="00D774A2">
        <w:t xml:space="preserve">  Low noise instrumentation amplifier with stimulation dc bias addition for MEA experiments, described in [</w:t>
      </w:r>
      <w:fldSimple w:instr=" REF Ref_Stahl_2009 \h  \* MERGEFORMAT ">
        <w:r w:rsidR="00DC0366">
          <w:rPr>
            <w:noProof/>
          </w:rPr>
          <w:t>9</w:t>
        </w:r>
      </w:fldSimple>
      <w:proofErr w:type="gramStart"/>
      <w:r w:rsidRPr="00D774A2">
        <w:t>,</w:t>
      </w:r>
      <w:proofErr w:type="gramEnd"/>
      <w:r w:rsidR="00C51EBF">
        <w:fldChar w:fldCharType="begin"/>
      </w:r>
      <w:r w:rsidR="00750491">
        <w:instrText xml:space="preserve"> REF Ref_Squires_2013 \h  \* MERGEFORMAT </w:instrText>
      </w:r>
      <w:r w:rsidR="00C51EBF">
        <w:fldChar w:fldCharType="separate"/>
      </w:r>
      <w:r w:rsidR="00DC0366">
        <w:rPr>
          <w:noProof/>
        </w:rPr>
        <w:t>15</w:t>
      </w:r>
      <w:r w:rsidR="00C51EBF">
        <w:fldChar w:fldCharType="end"/>
      </w:r>
      <w:r w:rsidRPr="00D774A2">
        <w:t xml:space="preserve">].  </w:t>
      </w:r>
    </w:p>
    <w:p w:rsidR="00CF228A" w:rsidRPr="00D774A2" w:rsidRDefault="007D6C0D" w:rsidP="003C5172">
      <w:pPr>
        <w:spacing w:after="120" w:line="360" w:lineRule="auto"/>
        <w:ind w:left="720" w:hanging="360"/>
      </w:pPr>
      <w:r>
        <w:rPr>
          <w:b/>
        </w:rPr>
        <w:t>Data Acquisition and Stimulation</w:t>
      </w:r>
      <w:r w:rsidR="00CF228A" w:rsidRPr="00B140D7">
        <w:rPr>
          <w:b/>
        </w:rPr>
        <w:t xml:space="preserve"> Control Center (DASCC</w:t>
      </w:r>
      <w:proofErr w:type="gramStart"/>
      <w:r w:rsidR="00CF228A" w:rsidRPr="00B140D7">
        <w:rPr>
          <w:b/>
        </w:rPr>
        <w:t>)</w:t>
      </w:r>
      <w:ins w:id="807" w:author="kbatzer" w:date="2013-11-20T18:45:00Z">
        <w:r w:rsidR="00B64494">
          <w:rPr>
            <w:b/>
            <w:vertAlign w:val="superscript"/>
          </w:rPr>
          <w:t>3</w:t>
        </w:r>
      </w:ins>
      <w:proofErr w:type="gramEnd"/>
      <w:r w:rsidR="00CF228A" w:rsidRPr="00B140D7">
        <w:rPr>
          <w:b/>
        </w:rPr>
        <w:t>:</w:t>
      </w:r>
      <w:r w:rsidR="00CF228A" w:rsidRPr="00D774A2">
        <w:rPr>
          <w:b/>
        </w:rPr>
        <w:t xml:space="preserve">  </w:t>
      </w:r>
      <w:r w:rsidR="00CF228A" w:rsidRPr="00D774A2">
        <w:t>PC application</w:t>
      </w:r>
      <w:r w:rsidR="00B140D7">
        <w:t>,</w:t>
      </w:r>
      <w:r w:rsidR="00CF228A" w:rsidRPr="00D774A2">
        <w:t xml:space="preserve"> described in</w:t>
      </w:r>
      <w:r w:rsidR="00B140D7">
        <w:t xml:space="preserve"> this thesis, for controlling and transferring data to and from the RTSC.</w:t>
      </w:r>
    </w:p>
    <w:p w:rsidR="00D24862" w:rsidRPr="00D774A2" w:rsidRDefault="00D24862" w:rsidP="003C5172">
      <w:pPr>
        <w:spacing w:after="120" w:line="360" w:lineRule="auto"/>
        <w:ind w:left="720" w:hanging="360"/>
      </w:pPr>
      <w:r w:rsidRPr="00B140D7">
        <w:rPr>
          <w:b/>
        </w:rPr>
        <w:t>VHDL</w:t>
      </w:r>
      <w:r w:rsidR="005A31FB" w:rsidRPr="00B140D7">
        <w:rPr>
          <w:b/>
        </w:rPr>
        <w:t>:</w:t>
      </w:r>
      <w:r w:rsidR="005A31FB" w:rsidRPr="00D774A2">
        <w:t xml:space="preserve">  </w:t>
      </w:r>
      <w:r w:rsidRPr="00D774A2">
        <w:t xml:space="preserve">Very High Speed Integrated Circuits (VHSIC) Hardware Description Language </w:t>
      </w:r>
    </w:p>
    <w:p w:rsidR="00D24862" w:rsidRPr="00D774A2" w:rsidRDefault="00D24862" w:rsidP="00623BA5">
      <w:pPr>
        <w:spacing w:after="120" w:line="360" w:lineRule="auto"/>
        <w:ind w:left="720" w:hanging="360"/>
      </w:pPr>
      <w:r w:rsidRPr="00B140D7">
        <w:rPr>
          <w:b/>
        </w:rPr>
        <w:t>Module</w:t>
      </w:r>
      <w:r w:rsidR="00417B19" w:rsidRPr="00B140D7">
        <w:rPr>
          <w:b/>
        </w:rPr>
        <w:t>:</w:t>
      </w:r>
      <w:r w:rsidRPr="00D774A2">
        <w:t xml:space="preserve"> </w:t>
      </w:r>
      <w:r w:rsidR="00417B19" w:rsidRPr="00D774A2">
        <w:t xml:space="preserve"> </w:t>
      </w:r>
      <w:r w:rsidRPr="00D774A2">
        <w:t xml:space="preserve">Used in the </w:t>
      </w:r>
      <w:fldSimple w:instr=" REF _Ref369435639 \h  \* MERGEFORMAT ">
        <w:ins w:id="808" w:author="kbatzer" w:date="2013-11-24T19:54:00Z">
          <w:r w:rsidR="00DC0366">
            <w:t xml:space="preserve">RTSC </w:t>
          </w:r>
          <w:r w:rsidR="00DC0366" w:rsidRPr="00467BDD">
            <w:t xml:space="preserve">FPGA </w:t>
          </w:r>
          <w:r w:rsidR="00DC0366">
            <w:t>Configuration</w:t>
          </w:r>
        </w:ins>
        <w:del w:id="809" w:author="kbatzer" w:date="2013-11-24T19:40:00Z">
          <w:r w:rsidR="00A455A1" w:rsidDel="00361446">
            <w:delText xml:space="preserve">RTSC </w:delText>
          </w:r>
          <w:r w:rsidR="00A455A1" w:rsidRPr="00467BDD" w:rsidDel="00361446">
            <w:delText xml:space="preserve">FPGA </w:delText>
          </w:r>
          <w:r w:rsidR="00A455A1" w:rsidDel="00361446">
            <w:delText>Configuration</w:delText>
          </w:r>
        </w:del>
      </w:fldSimple>
      <w:r w:rsidRPr="00D774A2">
        <w:t xml:space="preserve"> section of this document to describe a functional component within the VHDL hierarchy.</w:t>
      </w:r>
    </w:p>
    <w:p w:rsidR="00614E3B" w:rsidRPr="00467BDD" w:rsidRDefault="00614E3B" w:rsidP="00623BA5">
      <w:pPr>
        <w:pStyle w:val="Heading1"/>
        <w:pageBreakBefore/>
      </w:pPr>
      <w:bookmarkStart w:id="810" w:name="_Toc373086222"/>
      <w:r w:rsidRPr="00467BDD">
        <w:lastRenderedPageBreak/>
        <w:t>System Design</w:t>
      </w:r>
      <w:r w:rsidR="000960B2">
        <w:t>: Software and Firmware</w:t>
      </w:r>
      <w:bookmarkEnd w:id="810"/>
      <w:del w:id="811" w:author="kbatzer" w:date="2013-11-24T19:28:00Z">
        <w:r w:rsidR="005E1816" w:rsidDel="009D3A23">
          <w:rPr>
            <w:rStyle w:val="FootnoteReference"/>
          </w:rPr>
          <w:footnoteReference w:id="4"/>
        </w:r>
      </w:del>
    </w:p>
    <w:p w:rsidR="009D3A23" w:rsidRPr="004A64BA" w:rsidRDefault="009D3A23" w:rsidP="009D3A23">
      <w:pPr>
        <w:rPr>
          <w:ins w:id="814" w:author="kbatzer" w:date="2013-11-24T19:24:00Z"/>
        </w:rPr>
      </w:pPr>
      <w:ins w:id="815" w:author="kbatzer" w:date="2013-11-24T19:24:00Z">
        <w:r w:rsidRPr="004A64BA">
          <w:t xml:space="preserve">The developed system, from here on called the Data Acquisition and Stimulation System (DASS), provides multi-channel data acquisition and arbitrary waveform generation for the purpose of performing electrophysiology experiments.  </w:t>
        </w:r>
      </w:ins>
      <w:ins w:id="816" w:author="kbatzer" w:date="2013-11-24T19:42:00Z">
        <w:r w:rsidR="00361446">
          <w:fldChar w:fldCharType="begin"/>
        </w:r>
        <w:r w:rsidR="00361446">
          <w:instrText xml:space="preserve"> REF _Ref368231224 \h </w:instrText>
        </w:r>
      </w:ins>
      <w:r w:rsidR="00361446">
        <w:fldChar w:fldCharType="separate"/>
      </w:r>
      <w:ins w:id="817" w:author="kbatzer" w:date="2013-11-24T19:54:00Z">
        <w:r w:rsidR="00DC0366" w:rsidRPr="00D774A2">
          <w:t xml:space="preserve">Figure </w:t>
        </w:r>
        <w:r w:rsidR="00DC0366">
          <w:rPr>
            <w:noProof/>
          </w:rPr>
          <w:t>1</w:t>
        </w:r>
      </w:ins>
      <w:ins w:id="818" w:author="kbatzer" w:date="2013-11-24T19:42:00Z">
        <w:r w:rsidR="00361446">
          <w:fldChar w:fldCharType="end"/>
        </w:r>
      </w:ins>
      <w:ins w:id="819" w:author="kbatzer" w:date="2013-11-24T19:24:00Z">
        <w:r w:rsidRPr="004A64BA">
          <w:t xml:space="preserve"> provides a top-level overview of the major components.  </w:t>
        </w:r>
      </w:ins>
    </w:p>
    <w:p w:rsidR="009D3A23" w:rsidRPr="004A64BA" w:rsidRDefault="009D3A23" w:rsidP="009D3A23">
      <w:pPr>
        <w:rPr>
          <w:ins w:id="820" w:author="kbatzer" w:date="2013-11-24T19:24:00Z"/>
        </w:rPr>
      </w:pPr>
      <w:ins w:id="821" w:author="kbatzer" w:date="2013-11-24T19:24:00Z">
        <w:r>
          <w:t xml:space="preserve">The first major component of the system is a standard Windows PC.  A </w:t>
        </w:r>
        <w:r w:rsidRPr="004A64BA">
          <w:t>custom PC application</w:t>
        </w:r>
        <w:r>
          <w:t xml:space="preserve"> was developed that</w:t>
        </w:r>
        <w:r w:rsidRPr="004A64BA">
          <w:t xml:space="preserve"> provides a user interface for controlling the Real Time System Controller (RTSC) over an RS232 interface</w:t>
        </w:r>
        <w:r>
          <w:t xml:space="preserve">.  Acquired data is captured and logged to file </w:t>
        </w:r>
        <w:r w:rsidRPr="004A64BA">
          <w:t>over a USB interface</w:t>
        </w:r>
        <w:r>
          <w:t>.  Once captured to file, acquired data can be graphed and exported to .</w:t>
        </w:r>
        <w:proofErr w:type="spellStart"/>
        <w:r>
          <w:t>csv</w:t>
        </w:r>
        <w:proofErr w:type="spellEnd"/>
        <w:r>
          <w:t xml:space="preserve"> format for analysis in other tools (e.g. </w:t>
        </w:r>
        <w:proofErr w:type="spellStart"/>
        <w:r>
          <w:t>Matlab</w:t>
        </w:r>
        <w:proofErr w:type="spellEnd"/>
        <w:r>
          <w:t>, Excel).</w:t>
        </w:r>
      </w:ins>
    </w:p>
    <w:p w:rsidR="009D3A23" w:rsidRPr="004A64BA" w:rsidRDefault="009D3A23" w:rsidP="009D3A23">
      <w:pPr>
        <w:rPr>
          <w:ins w:id="822" w:author="kbatzer" w:date="2013-11-24T19:24:00Z"/>
        </w:rPr>
      </w:pPr>
      <w:ins w:id="823" w:author="kbatzer" w:date="2013-11-24T19:24:00Z">
        <w:r>
          <w:t>The second major component is t</w:t>
        </w:r>
        <w:r w:rsidRPr="004A64BA">
          <w:t>he Real Time System Controller (RTSC)</w:t>
        </w:r>
        <w:r>
          <w:t>.  It</w:t>
        </w:r>
        <w:r w:rsidRPr="004A64BA">
          <w:t xml:space="preserve"> is a </w:t>
        </w:r>
        <w:proofErr w:type="spellStart"/>
        <w:r w:rsidRPr="004A64BA">
          <w:t>Digilent</w:t>
        </w:r>
        <w:proofErr w:type="spellEnd"/>
        <w:r w:rsidRPr="004A64BA">
          <w:rPr>
            <w:vertAlign w:val="superscript"/>
          </w:rPr>
          <w:t>®</w:t>
        </w:r>
        <w:r w:rsidRPr="004A64BA">
          <w:t xml:space="preserve"> </w:t>
        </w:r>
        <w:proofErr w:type="spellStart"/>
        <w:r w:rsidRPr="004A64BA">
          <w:t>Nexys</w:t>
        </w:r>
        <w:proofErr w:type="spellEnd"/>
        <w:r w:rsidRPr="004A64BA">
          <w:t xml:space="preserve"> 2™ FPGA development board [</w:t>
        </w:r>
        <w:r w:rsidRPr="004A64BA">
          <w:fldChar w:fldCharType="begin"/>
        </w:r>
        <w:r w:rsidRPr="004A64BA">
          <w:instrText xml:space="preserve"> REF Ref_DigilentRM_2008 \h  \* MERGEFORMAT </w:instrText>
        </w:r>
        <w:r w:rsidRPr="004A64BA">
          <w:fldChar w:fldCharType="separate"/>
        </w:r>
      </w:ins>
      <w:ins w:id="824" w:author="kbatzer" w:date="2013-11-24T19:54:00Z">
        <w:r w:rsidR="00DC0366">
          <w:rPr>
            <w:noProof/>
          </w:rPr>
          <w:t>19</w:t>
        </w:r>
      </w:ins>
      <w:ins w:id="825" w:author="kbatzer" w:date="2013-11-24T19:24:00Z">
        <w:r w:rsidRPr="004A64BA">
          <w:fldChar w:fldCharType="end"/>
        </w:r>
        <w:r w:rsidRPr="004A64BA">
          <w:t>]</w:t>
        </w:r>
        <w:r>
          <w:t xml:space="preserve"> with custom FPGA firmware that</w:t>
        </w:r>
        <w:r w:rsidRPr="004A64BA">
          <w:t xml:space="preserve"> provides real-time control</w:t>
        </w:r>
        <w:r>
          <w:t xml:space="preserve"> of four digital-to-analog converter (DAC) channels and eight analog-to-digital converter (ADC) channels </w:t>
        </w:r>
        <w:r w:rsidRPr="004A64BA">
          <w:t>for waveform generation</w:t>
        </w:r>
        <w:r>
          <w:t xml:space="preserve"> and acquisition of biological signals.  Unique arbitrary waveforms can be loaded from the PC application into the SDRAM for each of the four channels and any combination of the channels output simultaneously.  </w:t>
        </w:r>
      </w:ins>
    </w:p>
    <w:p w:rsidR="00983D81" w:rsidRPr="00D774A2" w:rsidDel="009D3A23" w:rsidRDefault="009D3A23" w:rsidP="009D3A23">
      <w:pPr>
        <w:rPr>
          <w:del w:id="826" w:author="kbatzer" w:date="2013-11-24T19:24:00Z"/>
        </w:rPr>
      </w:pPr>
      <w:ins w:id="827" w:author="kbatzer" w:date="2013-11-24T19:24:00Z">
        <w:r>
          <w:t>The third major component is t</w:t>
        </w:r>
        <w:r w:rsidRPr="004A64BA">
          <w:t>he Electrophysiology Interface</w:t>
        </w:r>
        <w:r>
          <w:t xml:space="preserve"> board.  It </w:t>
        </w:r>
        <w:r w:rsidRPr="004A64BA">
          <w:t>is a custom board developed in [</w:t>
        </w:r>
      </w:ins>
      <w:ins w:id="828" w:author="kbatzer" w:date="2013-11-24T19:43:00Z">
        <w:r w:rsidR="00361446">
          <w:fldChar w:fldCharType="begin"/>
        </w:r>
        <w:r w:rsidR="00361446">
          <w:instrText xml:space="preserve"> REF Ref_Squires_2013 \h </w:instrText>
        </w:r>
      </w:ins>
      <w:r w:rsidR="00361446">
        <w:fldChar w:fldCharType="separate"/>
      </w:r>
      <w:ins w:id="829" w:author="kbatzer" w:date="2013-11-24T19:54:00Z">
        <w:r w:rsidR="00DC0366">
          <w:rPr>
            <w:noProof/>
          </w:rPr>
          <w:t>15</w:t>
        </w:r>
      </w:ins>
      <w:ins w:id="830" w:author="kbatzer" w:date="2013-11-24T19:43:00Z">
        <w:r w:rsidR="00361446">
          <w:fldChar w:fldCharType="end"/>
        </w:r>
      </w:ins>
      <w:ins w:id="831" w:author="kbatzer" w:date="2013-11-24T19:24:00Z">
        <w:r w:rsidRPr="004A64BA">
          <w:t>]</w:t>
        </w:r>
        <w:r>
          <w:t xml:space="preserve"> to provide the DAC, ADC, eight </w:t>
        </w:r>
        <w:proofErr w:type="spellStart"/>
        <w:r>
          <w:t>PreAmp</w:t>
        </w:r>
        <w:proofErr w:type="spellEnd"/>
        <w:r>
          <w:t xml:space="preserve"> interfaces, and differential output amplification.  The </w:t>
        </w:r>
        <w:proofErr w:type="spellStart"/>
        <w:r>
          <w:t>PreAmp</w:t>
        </w:r>
        <w:proofErr w:type="spellEnd"/>
        <w:r>
          <w:t xml:space="preserve"> and differential output provide the </w:t>
        </w:r>
        <w:r w:rsidRPr="004A64BA">
          <w:t>domain specific translation, taking the generic analog inputs/outputs</w:t>
        </w:r>
        <w:r>
          <w:t xml:space="preserve"> and providing support for levels required to work with biological systems.</w:t>
        </w:r>
      </w:ins>
      <w:del w:id="832" w:author="kbatzer" w:date="2013-11-24T19:24:00Z">
        <w:r w:rsidR="00344123" w:rsidRPr="00D774A2" w:rsidDel="009D3A23">
          <w:delText xml:space="preserve">A digital platform that interfaces with analog signals is the most effective and flexible instrumentation strategy for </w:delText>
        </w:r>
        <w:r w:rsidR="00983D81" w:rsidRPr="00D774A2" w:rsidDel="009D3A23">
          <w:delText xml:space="preserve">electrophysiology experiments </w:delText>
        </w:r>
        <w:r w:rsidR="00344123" w:rsidRPr="00D774A2" w:rsidDel="009D3A23">
          <w:delText xml:space="preserve">that require </w:delText>
        </w:r>
        <w:r w:rsidR="00983D81" w:rsidRPr="00D774A2" w:rsidDel="009D3A23">
          <w:delText>arbitrary stimulation signals and recording action potential</w:delText>
        </w:r>
        <w:r w:rsidR="00344123" w:rsidRPr="00D774A2" w:rsidDel="009D3A23">
          <w:delText xml:space="preserve">s.  </w:delText>
        </w:r>
        <w:r w:rsidR="00983D81" w:rsidRPr="00D774A2" w:rsidDel="009D3A23">
          <w:delText>A digital to analog converter (DAC) can convert a digitally represented waveform to an analog signal that can be used to stimulate experimental subjects, and a</w:delText>
        </w:r>
        <w:r w:rsidR="00AC43AE" w:rsidRPr="00D774A2" w:rsidDel="009D3A23">
          <w:delText>n</w:delText>
        </w:r>
        <w:r w:rsidR="00983D81" w:rsidRPr="00D774A2" w:rsidDel="009D3A23">
          <w:delText xml:space="preserve"> analog to digital converter (ADC) can convert analog voltages to digital data that can be saved in readily available digital mediums.</w:delText>
        </w:r>
      </w:del>
    </w:p>
    <w:p w:rsidR="00DD4B1E" w:rsidRPr="00D774A2" w:rsidDel="009D3A23" w:rsidRDefault="00983D81" w:rsidP="00983D81">
      <w:pPr>
        <w:rPr>
          <w:del w:id="833" w:author="kbatzer" w:date="2013-11-24T19:24:00Z"/>
        </w:rPr>
      </w:pPr>
      <w:del w:id="834" w:author="kbatzer" w:date="2013-11-24T19:24:00Z">
        <w:r w:rsidRPr="00D774A2" w:rsidDel="009D3A23">
          <w:delText xml:space="preserve">The user interface of the DASS needs to be </w:delText>
        </w:r>
        <w:r w:rsidR="00D44E5E" w:rsidRPr="00D774A2" w:rsidDel="009D3A23">
          <w:delText>fl</w:delText>
        </w:r>
        <w:r w:rsidRPr="00D774A2" w:rsidDel="009D3A23">
          <w:delText>exible to accommodate the various electrophysiology experiments it will perform. Custom PC software allows the user to control the complex capabilities of the DASS while also providing access to ample data storage space</w:delText>
        </w:r>
        <w:r w:rsidR="00344123" w:rsidRPr="00D774A2" w:rsidDel="009D3A23">
          <w:delText>;</w:delText>
        </w:r>
        <w:r w:rsidR="00ED5E6E" w:rsidRPr="00D774A2" w:rsidDel="009D3A23">
          <w:delText xml:space="preserve"> </w:delText>
        </w:r>
        <w:r w:rsidRPr="00D774A2" w:rsidDel="009D3A23">
          <w:delText xml:space="preserve"> </w:delText>
        </w:r>
        <w:r w:rsidR="00ED5E6E" w:rsidRPr="00D774A2" w:rsidDel="009D3A23">
          <w:delText>However</w:delText>
        </w:r>
        <w:r w:rsidRPr="00D774A2" w:rsidDel="009D3A23">
          <w:delText>, PC hardware is not capable of interfacing</w:delText>
        </w:r>
        <w:r w:rsidR="00EF617C" w:rsidRPr="00D774A2" w:rsidDel="009D3A23">
          <w:delText xml:space="preserve"> directly</w:delText>
        </w:r>
        <w:r w:rsidRPr="00D774A2" w:rsidDel="009D3A23">
          <w:delText xml:space="preserve"> with DAC and ADC circuits.  To save development complexity, the real time control of the DAC and ADC is accomplished with a Digilent</w:delText>
        </w:r>
        <w:r w:rsidR="00AF77F5" w:rsidRPr="0033047B" w:rsidDel="009D3A23">
          <w:rPr>
            <w:vertAlign w:val="superscript"/>
          </w:rPr>
          <w:delText>®</w:delText>
        </w:r>
        <w:r w:rsidRPr="00D774A2" w:rsidDel="009D3A23">
          <w:delText xml:space="preserve"> Nexys 2</w:delText>
        </w:r>
        <w:r w:rsidR="00AF77F5" w:rsidRPr="00D774A2" w:rsidDel="009D3A23">
          <w:delText>™</w:delText>
        </w:r>
        <w:r w:rsidRPr="00D774A2" w:rsidDel="009D3A23">
          <w:delText xml:space="preserve"> FPGA development board</w:delText>
        </w:r>
        <w:r w:rsidR="00AF77F5" w:rsidRPr="00D774A2" w:rsidDel="009D3A23">
          <w:delText xml:space="preserve"> [</w:delText>
        </w:r>
        <w:r w:rsidR="00C51EBF" w:rsidDel="009D3A23">
          <w:fldChar w:fldCharType="begin"/>
        </w:r>
        <w:r w:rsidR="00C51EBF" w:rsidDel="009D3A23">
          <w:delInstrText xml:space="preserve"> REF Ref_DigilentRM_2008 \h  \* MERGEFORMAT </w:delInstrText>
        </w:r>
        <w:r w:rsidR="00C51EBF" w:rsidDel="009D3A23">
          <w:fldChar w:fldCharType="separate"/>
        </w:r>
        <w:r w:rsidR="00A455A1" w:rsidDel="009D3A23">
          <w:rPr>
            <w:noProof/>
          </w:rPr>
          <w:delText>19</w:delText>
        </w:r>
        <w:r w:rsidR="00C51EBF" w:rsidDel="009D3A23">
          <w:fldChar w:fldCharType="end"/>
        </w:r>
        <w:r w:rsidR="00AF77F5" w:rsidRPr="00D774A2" w:rsidDel="009D3A23">
          <w:delText>]</w:delText>
        </w:r>
        <w:r w:rsidRPr="00D774A2" w:rsidDel="009D3A23">
          <w:delText xml:space="preserve">. The DAC and ADC along with related circuitry are implemented on a custom designed printed circuit board (PCB).  </w:delText>
        </w:r>
      </w:del>
    </w:p>
    <w:p w:rsidR="000B335D" w:rsidRPr="00D774A2" w:rsidRDefault="00983D81" w:rsidP="00983D81">
      <w:del w:id="835" w:author="kbatzer" w:date="2013-11-24T19:24:00Z">
        <w:r w:rsidRPr="00D774A2" w:rsidDel="009D3A23">
          <w:delText xml:space="preserve">An overview of the Data Acquisition and Stimulation System (DASS) is shown in </w:delText>
        </w:r>
        <w:r w:rsidR="00C51EBF" w:rsidDel="009D3A23">
          <w:fldChar w:fldCharType="begin"/>
        </w:r>
        <w:r w:rsidR="00C51EBF" w:rsidDel="009D3A23">
          <w:delInstrText xml:space="preserve"> REF _Ref368231224 \h  \* MERGEFORMAT </w:delInstrText>
        </w:r>
        <w:r w:rsidR="00C51EBF" w:rsidDel="009D3A23">
          <w:fldChar w:fldCharType="separate"/>
        </w:r>
        <w:r w:rsidR="00A455A1" w:rsidRPr="00D774A2" w:rsidDel="009D3A23">
          <w:delText xml:space="preserve">Figure </w:delText>
        </w:r>
        <w:r w:rsidR="00A455A1" w:rsidDel="009D3A23">
          <w:rPr>
            <w:noProof/>
          </w:rPr>
          <w:delText>1</w:delText>
        </w:r>
        <w:r w:rsidR="00C51EBF" w:rsidDel="009D3A23">
          <w:fldChar w:fldCharType="end"/>
        </w:r>
        <w:r w:rsidRPr="00D774A2" w:rsidDel="009D3A23">
          <w:delText>.</w:delText>
        </w:r>
        <w:r w:rsidR="00DD4B1E" w:rsidRPr="00D774A2" w:rsidDel="009D3A23">
          <w:delText xml:space="preserve">  </w:delText>
        </w:r>
        <w:r w:rsidRPr="00D774A2" w:rsidDel="009D3A23">
          <w:delText xml:space="preserve">Custom user interface software on the PC communicates to the </w:delText>
        </w:r>
        <w:r w:rsidR="00DD4B1E" w:rsidRPr="00D774A2" w:rsidDel="009D3A23">
          <w:delText xml:space="preserve">Real Time System Control (RTSC) </w:delText>
        </w:r>
        <w:r w:rsidR="0033047B" w:rsidDel="009D3A23">
          <w:delText>board</w:delText>
        </w:r>
        <w:r w:rsidRPr="00D774A2" w:rsidDel="009D3A23">
          <w:delText xml:space="preserve"> over USB and serial RS232 interfaces. An RS232 level converter chip converts the PC's RS232 logic levels to FPGA compatible TTL logic levels and vice-versa. A microcontroller on the RTSC provides the USB physical layer (PHY) and is capable of controlling the Joint Test Action Group (JTAG) bus to load a FPGA configuration file into the FPGA or save the configuration to a flash memory device capable of storing the configuration on the board without power and loading the configuration into the FPGA upon power-up. The JTAG bus also allows a configuration to be loaded into the </w:delText>
        </w:r>
        <w:r w:rsidR="000127AA" w:rsidRPr="00D774A2" w:rsidDel="009D3A23">
          <w:delText>Complex Programmable Logic Device (</w:delText>
        </w:r>
        <w:r w:rsidRPr="00D774A2" w:rsidDel="009D3A23">
          <w:delText>CPLD</w:delText>
        </w:r>
        <w:r w:rsidR="000127AA" w:rsidRPr="00D774A2" w:rsidDel="009D3A23">
          <w:delText>)</w:delText>
        </w:r>
        <w:r w:rsidRPr="00D774A2" w:rsidDel="009D3A23">
          <w:delText xml:space="preserve">, which can be programmed with logic to allow the FPGA to control the multiple digital inputs on the </w:delText>
        </w:r>
        <w:r w:rsidR="0033047B" w:rsidDel="009D3A23">
          <w:delText>Preamp</w:delText>
        </w:r>
        <w:r w:rsidRPr="00D774A2" w:rsidDel="009D3A23">
          <w:delText xml:space="preserve"> boards with fewer output pins.  A</w:delText>
        </w:r>
        <w:r w:rsidR="00995E2C" w:rsidRPr="00D774A2" w:rsidDel="009D3A23">
          <w:delText xml:space="preserve"> </w:delText>
        </w:r>
        <w:r w:rsidRPr="00D774A2" w:rsidDel="009D3A23">
          <w:delText>DRAM chip on the RTSC stores stimulation waveform data.</w:delText>
        </w:r>
        <w:r w:rsidR="00995E2C" w:rsidRPr="00D774A2" w:rsidDel="009D3A23">
          <w:delText xml:space="preserve"> </w:delText>
        </w:r>
        <w:r w:rsidRPr="00D774A2" w:rsidDel="009D3A23">
          <w:delText xml:space="preserve"> The FPGA outputs stimulation waveform data to the DAC on the Electrophysiology Interface </w:delText>
        </w:r>
        <w:r w:rsidR="0033047B" w:rsidDel="009D3A23">
          <w:delText>board</w:delText>
        </w:r>
        <w:r w:rsidRPr="00D774A2" w:rsidDel="009D3A23">
          <w:delText xml:space="preserve"> and controls the ADC. </w:delText>
        </w:r>
        <w:r w:rsidR="00995E2C" w:rsidRPr="00D774A2" w:rsidDel="009D3A23">
          <w:delText xml:space="preserve"> </w:delText>
        </w:r>
        <w:r w:rsidRPr="00D774A2" w:rsidDel="009D3A23">
          <w:delText>Data from the ADC is sent to the microcontroller, which has customized firmware that transfers data to the PC over the USB interface.</w:delText>
        </w:r>
      </w:del>
    </w:p>
    <w:p w:rsidR="001D5657" w:rsidRPr="00467BDD" w:rsidRDefault="00C64EFE" w:rsidP="001D5657">
      <w:pPr>
        <w:ind w:firstLine="0"/>
        <w:jc w:val="center"/>
      </w:pPr>
      <w:r w:rsidRPr="00467BDD">
        <w:rPr>
          <w:noProof/>
        </w:rPr>
        <w:lastRenderedPageBreak/>
        <w:drawing>
          <wp:inline distT="0" distB="0" distL="0" distR="0">
            <wp:extent cx="3797216" cy="747422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a:stretch>
                      <a:fillRect/>
                    </a:stretch>
                  </pic:blipFill>
                  <pic:spPr bwMode="auto">
                    <a:xfrm>
                      <a:off x="0" y="0"/>
                      <a:ext cx="3812835" cy="7504970"/>
                    </a:xfrm>
                    <a:prstGeom prst="rect">
                      <a:avLst/>
                    </a:prstGeom>
                    <a:noFill/>
                    <a:ln w="9525">
                      <a:noFill/>
                      <a:miter lim="800000"/>
                      <a:headEnd/>
                      <a:tailEnd/>
                    </a:ln>
                  </pic:spPr>
                </pic:pic>
              </a:graphicData>
            </a:graphic>
          </wp:inline>
        </w:drawing>
      </w:r>
    </w:p>
    <w:p w:rsidR="00AC43AE" w:rsidRPr="00D774A2" w:rsidRDefault="00C64EFE" w:rsidP="009D2550">
      <w:pPr>
        <w:spacing w:line="240" w:lineRule="auto"/>
        <w:ind w:firstLine="0"/>
        <w:jc w:val="center"/>
      </w:pPr>
      <w:bookmarkStart w:id="836" w:name="_Ref368231224"/>
      <w:bookmarkStart w:id="837" w:name="_Toc373086257"/>
      <w:r w:rsidRPr="00D774A2">
        <w:t>Figure</w:t>
      </w:r>
      <w:r w:rsidR="00AF77F5" w:rsidRPr="00D774A2">
        <w:t xml:space="preserve"> </w:t>
      </w:r>
      <w:r w:rsidR="00C51EBF" w:rsidRPr="00D774A2">
        <w:fldChar w:fldCharType="begin"/>
      </w:r>
      <w:r w:rsidR="00624F31" w:rsidRPr="00D774A2">
        <w:instrText xml:space="preserve"> SEQ Figure \* ARABIC </w:instrText>
      </w:r>
      <w:r w:rsidR="00C51EBF" w:rsidRPr="00D774A2">
        <w:fldChar w:fldCharType="separate"/>
      </w:r>
      <w:r w:rsidR="00DC0366">
        <w:rPr>
          <w:noProof/>
        </w:rPr>
        <w:t>1</w:t>
      </w:r>
      <w:r w:rsidR="00C51EBF" w:rsidRPr="00D774A2">
        <w:fldChar w:fldCharType="end"/>
      </w:r>
      <w:bookmarkEnd w:id="836"/>
      <w:r w:rsidRPr="00D774A2">
        <w:t>:  The Data Acquisition and Stimulation</w:t>
      </w:r>
      <w:r w:rsidR="00A66BC6">
        <w:t xml:space="preserve"> System</w:t>
      </w:r>
      <w:bookmarkEnd w:id="837"/>
    </w:p>
    <w:p w:rsidR="00AF77F5" w:rsidRPr="00467BDD" w:rsidRDefault="00AF77F5" w:rsidP="001D5657">
      <w:pPr>
        <w:spacing w:line="240" w:lineRule="auto"/>
        <w:ind w:firstLine="0"/>
      </w:pPr>
    </w:p>
    <w:p w:rsidR="009D3A23" w:rsidRPr="008D468E" w:rsidRDefault="009D3A23" w:rsidP="009D3A23">
      <w:pPr>
        <w:pStyle w:val="Heading2"/>
        <w:rPr>
          <w:ins w:id="838" w:author="kbatzer" w:date="2013-11-24T19:25:00Z"/>
        </w:rPr>
        <w:pPrChange w:id="839" w:author="kbatzer" w:date="2013-11-24T19:26:00Z">
          <w:pPr/>
        </w:pPrChange>
      </w:pPr>
      <w:bookmarkStart w:id="840" w:name="_Toc373086223"/>
      <w:ins w:id="841" w:author="kbatzer" w:date="2013-11-24T19:25:00Z">
        <w:r w:rsidRPr="008D468E">
          <w:lastRenderedPageBreak/>
          <w:t>Data Flow Analysis</w:t>
        </w:r>
        <w:bookmarkEnd w:id="840"/>
      </w:ins>
    </w:p>
    <w:p w:rsidR="009D3A23" w:rsidRDefault="009D3A23" w:rsidP="009D3A23">
      <w:pPr>
        <w:ind w:firstLine="0"/>
        <w:rPr>
          <w:ins w:id="842" w:author="kbatzer" w:date="2013-11-24T19:25:00Z"/>
          <w:b/>
        </w:rPr>
        <w:pPrChange w:id="843" w:author="kbatzer" w:date="2013-11-24T19:26:00Z">
          <w:pPr/>
        </w:pPrChange>
      </w:pPr>
      <w:ins w:id="844" w:author="kbatzer" w:date="2013-11-24T19:25:00Z">
        <w:r w:rsidRPr="000B08DE">
          <w:rPr>
            <w:b/>
          </w:rPr>
          <w:t>Acquisition</w:t>
        </w:r>
      </w:ins>
    </w:p>
    <w:p w:rsidR="009D3A23" w:rsidRPr="0006561E" w:rsidRDefault="009D3A23" w:rsidP="009D3A23">
      <w:pPr>
        <w:ind w:firstLine="0"/>
        <w:rPr>
          <w:ins w:id="845" w:author="kbatzer" w:date="2013-11-24T19:25:00Z"/>
        </w:rPr>
        <w:pPrChange w:id="846" w:author="kbatzer" w:date="2013-11-24T19:25:00Z">
          <w:pPr/>
        </w:pPrChange>
      </w:pPr>
      <w:ins w:id="847" w:author="kbatzer" w:date="2013-11-24T19:25:00Z">
        <w:r>
          <w:rPr>
            <w:b/>
          </w:rPr>
          <w:tab/>
        </w:r>
        <w:r>
          <w:t xml:space="preserve">One of the primary features of the Data Acquisition and Stimulation System is to sample multiple analog channels simultaneously and route that data to file on a PC for analysis.  </w:t>
        </w:r>
      </w:ins>
      <w:ins w:id="848" w:author="kbatzer" w:date="2013-11-24T19:44:00Z">
        <w:r w:rsidR="00361446">
          <w:fldChar w:fldCharType="begin"/>
        </w:r>
        <w:r w:rsidR="00361446">
          <w:instrText xml:space="preserve"> REF _Ref373085586 \h </w:instrText>
        </w:r>
      </w:ins>
      <w:r w:rsidR="00361446">
        <w:fldChar w:fldCharType="separate"/>
      </w:r>
      <w:ins w:id="849" w:author="kbatzer" w:date="2013-11-24T19:54:00Z">
        <w:r w:rsidR="00DC0366" w:rsidRPr="00D774A2">
          <w:t xml:space="preserve">Figure </w:t>
        </w:r>
        <w:r w:rsidR="00DC0366">
          <w:rPr>
            <w:noProof/>
          </w:rPr>
          <w:t>2</w:t>
        </w:r>
      </w:ins>
      <w:ins w:id="850" w:author="kbatzer" w:date="2013-11-24T19:44:00Z">
        <w:r w:rsidR="00361446">
          <w:fldChar w:fldCharType="end"/>
        </w:r>
        <w:r w:rsidR="00361446">
          <w:t xml:space="preserve"> </w:t>
        </w:r>
      </w:ins>
      <w:ins w:id="851" w:author="kbatzer" w:date="2013-11-24T19:25:00Z">
        <w:r>
          <w:t xml:space="preserve">provides an overview of the acquisition data flow.  Note that due to the non real time characteristics of a Windows PC, it is necessary to buffer data where possible to limit susceptibility to times when the operating system is servicing another process.        </w:t>
        </w:r>
      </w:ins>
    </w:p>
    <w:p w:rsidR="00361446" w:rsidRDefault="009D3A23" w:rsidP="009D3A23">
      <w:pPr>
        <w:ind w:firstLine="0"/>
        <w:rPr>
          <w:ins w:id="852" w:author="kbatzer" w:date="2013-11-24T19:43:00Z"/>
          <w:b/>
        </w:rPr>
      </w:pPr>
      <w:ins w:id="853" w:author="kbatzer" w:date="2013-11-24T19:25:00Z">
        <w:r>
          <w:rPr>
            <w:b/>
            <w:noProof/>
          </w:rPr>
          <w:drawing>
            <wp:inline distT="0" distB="0" distL="0" distR="0">
              <wp:extent cx="5463371" cy="3334198"/>
              <wp:effectExtent l="19050" t="0" r="3979"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srcRect/>
                      <a:stretch>
                        <a:fillRect/>
                      </a:stretch>
                    </pic:blipFill>
                    <pic:spPr bwMode="auto">
                      <a:xfrm>
                        <a:off x="0" y="0"/>
                        <a:ext cx="5471832" cy="3339361"/>
                      </a:xfrm>
                      <a:prstGeom prst="rect">
                        <a:avLst/>
                      </a:prstGeom>
                      <a:noFill/>
                      <a:ln w="9525">
                        <a:noFill/>
                        <a:miter lim="800000"/>
                        <a:headEnd/>
                        <a:tailEnd/>
                      </a:ln>
                    </pic:spPr>
                  </pic:pic>
                </a:graphicData>
              </a:graphic>
            </wp:inline>
          </w:drawing>
        </w:r>
      </w:ins>
    </w:p>
    <w:p w:rsidR="00361446" w:rsidRPr="00AA5DEC" w:rsidRDefault="00361446" w:rsidP="00AA5DEC">
      <w:pPr>
        <w:ind w:firstLine="0"/>
        <w:jc w:val="center"/>
        <w:rPr>
          <w:ins w:id="854" w:author="kbatzer" w:date="2013-11-24T19:25:00Z"/>
          <w:rPrChange w:id="855" w:author="kbatzer" w:date="2013-11-24T19:45:00Z">
            <w:rPr>
              <w:ins w:id="856" w:author="kbatzer" w:date="2013-11-24T19:25:00Z"/>
              <w:b/>
            </w:rPr>
          </w:rPrChange>
        </w:rPr>
        <w:pPrChange w:id="857" w:author="kbatzer" w:date="2013-11-24T19:45:00Z">
          <w:pPr>
            <w:ind w:firstLine="0"/>
          </w:pPr>
        </w:pPrChange>
      </w:pPr>
      <w:bookmarkStart w:id="858" w:name="_Ref373085586"/>
      <w:bookmarkStart w:id="859" w:name="_Toc373086258"/>
      <w:ins w:id="860" w:author="kbatzer" w:date="2013-11-24T19:43:00Z">
        <w:r w:rsidRPr="00D774A2">
          <w:t xml:space="preserve">Figure </w:t>
        </w:r>
        <w:r w:rsidRPr="00D774A2">
          <w:fldChar w:fldCharType="begin"/>
        </w:r>
        <w:r w:rsidRPr="00D774A2">
          <w:instrText xml:space="preserve"> SEQ Figure \* ARABIC </w:instrText>
        </w:r>
        <w:r w:rsidRPr="00D774A2">
          <w:fldChar w:fldCharType="separate"/>
        </w:r>
      </w:ins>
      <w:ins w:id="861" w:author="kbatzer" w:date="2013-11-24T19:54:00Z">
        <w:r w:rsidR="00DC0366">
          <w:rPr>
            <w:noProof/>
          </w:rPr>
          <w:t>2</w:t>
        </w:r>
      </w:ins>
      <w:ins w:id="862" w:author="kbatzer" w:date="2013-11-24T19:43:00Z">
        <w:r w:rsidRPr="00D774A2">
          <w:fldChar w:fldCharType="end"/>
        </w:r>
        <w:bookmarkEnd w:id="858"/>
        <w:r w:rsidRPr="00D774A2">
          <w:t xml:space="preserve">:  </w:t>
        </w:r>
        <w:r>
          <w:t>Acquisition Data Flow</w:t>
        </w:r>
      </w:ins>
      <w:bookmarkEnd w:id="859"/>
    </w:p>
    <w:p w:rsidR="009D3A23" w:rsidRDefault="009D3A23" w:rsidP="009D3A23">
      <w:pPr>
        <w:rPr>
          <w:ins w:id="863" w:author="kbatzer" w:date="2013-11-24T19:25:00Z"/>
        </w:rPr>
      </w:pPr>
      <w:ins w:id="864" w:author="kbatzer" w:date="2013-11-24T19:25:00Z">
        <w:r w:rsidRPr="001265CD">
          <w:t xml:space="preserve">The </w:t>
        </w:r>
        <w:r>
          <w:t xml:space="preserve">Biological signal of interest is connected to the </w:t>
        </w:r>
        <w:proofErr w:type="spellStart"/>
        <w:r>
          <w:t>PreAmp</w:t>
        </w:r>
        <w:proofErr w:type="spellEnd"/>
        <w:r>
          <w:t xml:space="preserve">.  The </w:t>
        </w:r>
        <w:proofErr w:type="spellStart"/>
        <w:r>
          <w:t>PreAmp</w:t>
        </w:r>
        <w:proofErr w:type="spellEnd"/>
        <w:r>
          <w:t xml:space="preserve"> serves the purpose of amplifying the biological signal (1000V/V gain) and filtering the signal (</w:t>
        </w:r>
        <w:proofErr w:type="spellStart"/>
        <w:r>
          <w:t>passband</w:t>
        </w:r>
        <w:proofErr w:type="spellEnd"/>
        <w:r>
          <w:t xml:space="preserve"> between 20Hz and 14.6 kHz).  -10mV to 10mV is the valid input range, which will result in -10V to 10V after applying the 1000V/V gain.  From there the amplified </w:t>
        </w:r>
        <w:r>
          <w:lastRenderedPageBreak/>
          <w:t>biological signal is sampled by the AD7606 at a 44.1 kHz rate with 16-bit resolution.  The raw ADC data bandwidth over the AD7606 SPI interface is 0.7056 Mbytes/s, calculated as follows:</w:t>
        </w:r>
      </w:ins>
    </w:p>
    <w:p w:rsidR="009D3A23" w:rsidRDefault="009D3A23" w:rsidP="009D3A23">
      <w:pPr>
        <w:jc w:val="center"/>
        <w:rPr>
          <w:ins w:id="865" w:author="kbatzer" w:date="2013-11-24T19:25:00Z"/>
        </w:rPr>
      </w:pPr>
      <m:oMathPara>
        <m:oMath>
          <w:ins w:id="866" w:author="kbatzer" w:date="2013-11-24T19:25:00Z">
            <m:r>
              <w:rPr>
                <w:rFonts w:ascii="Cambria Math" w:hAnsi="Cambria Math"/>
              </w:rPr>
              <m:t>Raw ADC Data=</m:t>
            </m:r>
          </w:ins>
          <m:f>
            <m:fPr>
              <m:ctrlPr>
                <w:ins w:id="867" w:author="kbatzer" w:date="2013-11-24T19:25:00Z">
                  <w:rPr>
                    <w:rFonts w:ascii="Cambria Math" w:hAnsi="Cambria Math"/>
                    <w:i/>
                  </w:rPr>
                </w:ins>
              </m:ctrlPr>
            </m:fPr>
            <m:num>
              <w:ins w:id="868" w:author="kbatzer" w:date="2013-11-24T19:25:00Z">
                <m:r>
                  <w:rPr>
                    <w:rFonts w:ascii="Cambria Math" w:hAnsi="Cambria Math"/>
                  </w:rPr>
                  <m:t>8 channels*2 bytes/channel*44100Hz</m:t>
                </m:r>
              </w:ins>
            </m:num>
            <m:den>
              <w:ins w:id="869" w:author="kbatzer" w:date="2013-11-24T19:25:00Z">
                <m:r>
                  <w:rPr>
                    <w:rFonts w:ascii="Cambria Math" w:hAnsi="Cambria Math"/>
                  </w:rPr>
                  <m:t>1000000</m:t>
                </m:r>
              </w:ins>
            </m:den>
          </m:f>
          <w:ins w:id="870" w:author="kbatzer" w:date="2013-11-24T19:25:00Z">
            <m:r>
              <w:rPr>
                <w:rFonts w:ascii="Cambria Math" w:hAnsi="Cambria Math"/>
              </w:rPr>
              <m:t xml:space="preserve">=0.7056 </m:t>
            </m:r>
            <m:r>
              <m:rPr>
                <m:sty m:val="p"/>
              </m:rPr>
              <w:rPr>
                <w:rFonts w:ascii="Cambria Math" w:hAnsi="Cambria Math"/>
              </w:rPr>
              <m:t>Mbytes</m:t>
            </m:r>
            <m:r>
              <w:rPr>
                <w:rFonts w:ascii="Cambria Math" w:hAnsi="Cambria Math"/>
              </w:rPr>
              <m:t>/s</m:t>
            </m:r>
          </w:ins>
        </m:oMath>
      </m:oMathPara>
    </w:p>
    <w:p w:rsidR="009D3A23" w:rsidRDefault="009D3A23" w:rsidP="009D3A23">
      <w:pPr>
        <w:ind w:firstLine="0"/>
        <w:rPr>
          <w:ins w:id="871" w:author="kbatzer" w:date="2013-11-24T19:25:00Z"/>
        </w:rPr>
        <w:pPrChange w:id="872" w:author="kbatzer" w:date="2013-11-24T19:27:00Z">
          <w:pPr/>
        </w:pPrChange>
      </w:pPr>
      <w:ins w:id="873" w:author="kbatzer" w:date="2013-11-24T19:25:00Z">
        <w:r>
          <w:t>The ADC Module takes this raw ADC data and packetizes it, adding meta-data to assist in detecting and validating the acquired data one it reaches the DASCC.  This additional overhead results in 32 bytes for the eight channels of acquired data and a packetized ADC data bandwidth of 1.4112 Mbytes/s, calculated as follows:</w:t>
        </w:r>
      </w:ins>
    </w:p>
    <w:p w:rsidR="009D3A23" w:rsidRDefault="009D3A23" w:rsidP="009D3A23">
      <w:pPr>
        <w:jc w:val="center"/>
        <w:rPr>
          <w:ins w:id="874" w:author="kbatzer" w:date="2013-11-24T19:25:00Z"/>
        </w:rPr>
      </w:pPr>
      <m:oMathPara>
        <m:oMath>
          <w:ins w:id="875" w:author="kbatzer" w:date="2013-11-24T19:25:00Z">
            <m:r>
              <w:rPr>
                <w:rFonts w:ascii="Cambria Math" w:hAnsi="Cambria Math"/>
              </w:rPr>
              <m:t xml:space="preserve">Packetized ADC Data= </m:t>
            </m:r>
          </w:ins>
          <m:f>
            <m:fPr>
              <m:ctrlPr>
                <w:ins w:id="876" w:author="kbatzer" w:date="2013-11-24T19:25:00Z">
                  <w:rPr>
                    <w:rFonts w:ascii="Cambria Math" w:hAnsi="Cambria Math"/>
                    <w:i/>
                  </w:rPr>
                </w:ins>
              </m:ctrlPr>
            </m:fPr>
            <m:num>
              <w:ins w:id="877" w:author="kbatzer" w:date="2013-11-24T19:25:00Z">
                <m:r>
                  <w:rPr>
                    <w:rFonts w:ascii="Cambria Math" w:hAnsi="Cambria Math"/>
                  </w:rPr>
                  <m:t>32 bytes*44100Hz</m:t>
                </m:r>
              </w:ins>
            </m:num>
            <m:den>
              <w:ins w:id="878" w:author="kbatzer" w:date="2013-11-24T19:25:00Z">
                <m:r>
                  <w:rPr>
                    <w:rFonts w:ascii="Cambria Math" w:hAnsi="Cambria Math"/>
                  </w:rPr>
                  <m:t>1000000</m:t>
                </m:r>
              </w:ins>
            </m:den>
          </m:f>
          <w:ins w:id="879" w:author="kbatzer" w:date="2013-11-24T19:25:00Z">
            <m:r>
              <w:rPr>
                <w:rFonts w:ascii="Cambria Math" w:hAnsi="Cambria Math"/>
              </w:rPr>
              <m:t xml:space="preserve">=1.4112 </m:t>
            </m:r>
            <m:r>
              <m:rPr>
                <m:sty m:val="p"/>
              </m:rPr>
              <w:rPr>
                <w:rFonts w:ascii="Cambria Math" w:hAnsi="Cambria Math"/>
              </w:rPr>
              <m:t>Mbytes</m:t>
            </m:r>
            <m:r>
              <w:rPr>
                <w:rFonts w:ascii="Cambria Math" w:hAnsi="Cambria Math"/>
              </w:rPr>
              <m:t>/s</m:t>
            </m:r>
          </w:ins>
        </m:oMath>
      </m:oMathPara>
    </w:p>
    <w:p w:rsidR="009D3A23" w:rsidRDefault="009D3A23" w:rsidP="009D3A23">
      <w:pPr>
        <w:ind w:firstLine="0"/>
        <w:rPr>
          <w:ins w:id="880" w:author="kbatzer" w:date="2013-11-24T19:25:00Z"/>
        </w:rPr>
      </w:pPr>
      <w:ins w:id="881" w:author="kbatzer" w:date="2013-11-24T19:25:00Z">
        <w:r>
          <w:t xml:space="preserve">The ADC module then passes the data into the Acquisition FIFO using the Acquisition FIFO Write interface, one byte at a time.  The Acquisition FIFO provides a total of 32768 bytes of buffering for acquired data.  From here the USB Module will read data from the Acquisition FIFO using the Acquisition FIFO Read interface and write it to the Cypress USB Controller using the </w:t>
        </w:r>
        <w:proofErr w:type="spellStart"/>
        <w:r>
          <w:t>Asynch</w:t>
        </w:r>
        <w:proofErr w:type="spellEnd"/>
        <w:r>
          <w:t xml:space="preserve"> Slave FIFO interface.  </w:t>
        </w:r>
      </w:ins>
    </w:p>
    <w:p w:rsidR="009D3A23" w:rsidRDefault="009D3A23" w:rsidP="009D3A23">
      <w:pPr>
        <w:rPr>
          <w:ins w:id="882" w:author="kbatzer" w:date="2013-11-24T19:25:00Z"/>
        </w:rPr>
      </w:pPr>
      <w:ins w:id="883" w:author="kbatzer" w:date="2013-11-24T19:25:00Z">
        <w:r>
          <w:t xml:space="preserve">The Cypress USB Controller provides four FIFOs, each able to hold 1024 bytes.  Upon filling one of these FIFOs, a USB interrupt mode transaction is started and the FIFOs contents are transmitted to the PC while another FIFO is used to capture incoming data over the </w:t>
        </w:r>
        <w:proofErr w:type="spellStart"/>
        <w:r>
          <w:t>Asynch</w:t>
        </w:r>
        <w:proofErr w:type="spellEnd"/>
        <w:r>
          <w:t xml:space="preserve"> Slave FIFO interface.  Interrupt mode USB transfers have a guaranteed chance to be serviced every USB micro-frame (125 micro-seconds).  The theoretical throughput for high-speed USB 2.0 interrupt transactions of 8.192 Mbytes/s is sufficient for handling the packetized ADC Data rate of 1.4112 Mbytes/s and is calculated as follows:</w:t>
        </w:r>
      </w:ins>
    </w:p>
    <w:p w:rsidR="009D3A23" w:rsidRDefault="009D3A23" w:rsidP="009D3A23">
      <w:pPr>
        <w:jc w:val="center"/>
        <w:rPr>
          <w:ins w:id="884" w:author="kbatzer" w:date="2013-11-24T19:25:00Z"/>
        </w:rPr>
      </w:pPr>
      <m:oMathPara>
        <m:oMath>
          <w:ins w:id="885" w:author="kbatzer" w:date="2013-11-24T19:25:00Z">
            <m:r>
              <w:rPr>
                <w:rFonts w:ascii="Cambria Math" w:hAnsi="Cambria Math"/>
              </w:rPr>
              <w:lastRenderedPageBreak/>
              <m:t xml:space="preserve">Interrupt Mode Bandwidth=1024 bytes* </m:t>
            </m:r>
          </w:ins>
          <m:f>
            <m:fPr>
              <m:ctrlPr>
                <w:ins w:id="886" w:author="kbatzer" w:date="2013-11-24T19:25:00Z">
                  <w:rPr>
                    <w:rFonts w:ascii="Cambria Math" w:hAnsi="Cambria Math"/>
                    <w:i/>
                  </w:rPr>
                </w:ins>
              </m:ctrlPr>
            </m:fPr>
            <m:num>
              <w:ins w:id="887" w:author="kbatzer" w:date="2013-11-24T19:25:00Z">
                <m:r>
                  <w:rPr>
                    <w:rFonts w:ascii="Cambria Math" w:hAnsi="Cambria Math"/>
                  </w:rPr>
                  <m:t>1</m:t>
                </m:r>
              </w:ins>
            </m:num>
            <m:den>
              <w:ins w:id="888" w:author="kbatzer" w:date="2013-11-24T19:25:00Z">
                <m:r>
                  <w:rPr>
                    <w:rFonts w:ascii="Cambria Math" w:hAnsi="Cambria Math"/>
                  </w:rPr>
                  <m:t>125 microseconds</m:t>
                </m:r>
              </w:ins>
            </m:den>
          </m:f>
          <w:ins w:id="889" w:author="kbatzer" w:date="2013-11-24T19:25:00Z">
            <m:r>
              <w:rPr>
                <w:rFonts w:ascii="Cambria Math" w:hAnsi="Cambria Math"/>
              </w:rPr>
              <m:t>=8.192 Mbytes/s</m:t>
            </m:r>
          </w:ins>
        </m:oMath>
      </m:oMathPara>
    </w:p>
    <w:p w:rsidR="009D3A23" w:rsidRDefault="009D3A23" w:rsidP="009D3A23">
      <w:pPr>
        <w:ind w:firstLine="0"/>
        <w:rPr>
          <w:ins w:id="890" w:author="kbatzer" w:date="2013-11-24T19:25:00Z"/>
        </w:rPr>
      </w:pPr>
      <w:ins w:id="891" w:author="kbatzer" w:date="2013-11-24T19:25:00Z">
        <w:r>
          <w:t xml:space="preserve">On the PC, received USB data is initially buffered by the Cypress driver.  The maximum buffer size has been increased to 8388608 bytes (65536 bytes * 128), to support the max requested bytes by the DASCC (128 asynchronous transfers of 65536 bytes).  </w:t>
        </w:r>
      </w:ins>
    </w:p>
    <w:p w:rsidR="009D3A23" w:rsidRDefault="009D3A23" w:rsidP="009D3A23">
      <w:pPr>
        <w:rPr>
          <w:ins w:id="892" w:author="kbatzer" w:date="2013-11-24T19:25:00Z"/>
        </w:rPr>
      </w:pPr>
      <w:ins w:id="893" w:author="kbatzer" w:date="2013-11-24T19:25:00Z">
        <w:r>
          <w:t>The DASCC has an acquisition thread, dual 8388608 byte memory buffers, and a storage thread.  The acquisition thread queues up 128 reads from the Cypress driver of 65536 bytes and then waits for the Cypress driver to signal that the data is available.  When available, the 65536 bytes are read into a memory buffer and another read is queued, keeping the number of queued reads at 128.  The memory buffer is filled until it reaches 8388608 bytes, and then the storage thread writes the buffer to hard drive and the acquisition thread begins to fill the second memory buffer.  This dual buffer concept is generally referred to as a ping-pong buffer.</w:t>
        </w:r>
      </w:ins>
    </w:p>
    <w:p w:rsidR="009D3A23" w:rsidRPr="007A7A38" w:rsidRDefault="009D3A23" w:rsidP="009D3A23">
      <w:pPr>
        <w:rPr>
          <w:ins w:id="894" w:author="kbatzer" w:date="2013-11-24T19:25:00Z"/>
        </w:rPr>
      </w:pPr>
    </w:p>
    <w:p w:rsidR="009D3A23" w:rsidRDefault="009D3A23" w:rsidP="009D3A23">
      <w:pPr>
        <w:keepNext/>
        <w:ind w:firstLine="0"/>
        <w:rPr>
          <w:ins w:id="895" w:author="kbatzer" w:date="2013-11-24T19:25:00Z"/>
          <w:b/>
        </w:rPr>
        <w:pPrChange w:id="896" w:author="kbatzer" w:date="2013-11-24T19:28:00Z">
          <w:pPr>
            <w:keepNext/>
          </w:pPr>
        </w:pPrChange>
      </w:pPr>
      <w:ins w:id="897" w:author="kbatzer" w:date="2013-11-24T19:25:00Z">
        <w:r>
          <w:rPr>
            <w:b/>
          </w:rPr>
          <w:lastRenderedPageBreak/>
          <w:t>Stimulation</w:t>
        </w:r>
      </w:ins>
    </w:p>
    <w:p w:rsidR="009D3A23" w:rsidRPr="004274F7" w:rsidRDefault="009D3A23" w:rsidP="009D3A23">
      <w:pPr>
        <w:keepNext/>
        <w:ind w:firstLine="0"/>
        <w:rPr>
          <w:ins w:id="898" w:author="kbatzer" w:date="2013-11-24T19:25:00Z"/>
        </w:rPr>
      </w:pPr>
      <w:ins w:id="899" w:author="kbatzer" w:date="2013-11-24T19:25:00Z">
        <w:r w:rsidRPr="004274F7">
          <w:tab/>
          <w:t xml:space="preserve">Another </w:t>
        </w:r>
        <w:r>
          <w:t xml:space="preserve">major feature of the Data Acquisition and Stimulation System is multi-channel arbitrary waveform generation.  </w:t>
        </w:r>
      </w:ins>
      <w:ins w:id="900" w:author="kbatzer" w:date="2013-11-24T19:45:00Z">
        <w:r w:rsidR="00BC5102">
          <w:fldChar w:fldCharType="begin"/>
        </w:r>
        <w:r w:rsidR="00BC5102">
          <w:instrText xml:space="preserve"> REF _Ref373085655 \h </w:instrText>
        </w:r>
      </w:ins>
      <w:r w:rsidR="00BC5102">
        <w:fldChar w:fldCharType="separate"/>
      </w:r>
      <w:ins w:id="901" w:author="kbatzer" w:date="2013-11-24T19:54:00Z">
        <w:r w:rsidR="00DC0366" w:rsidRPr="00D774A2">
          <w:t xml:space="preserve">Figure </w:t>
        </w:r>
        <w:r w:rsidR="00DC0366">
          <w:rPr>
            <w:noProof/>
          </w:rPr>
          <w:t>3</w:t>
        </w:r>
      </w:ins>
      <w:ins w:id="902" w:author="kbatzer" w:date="2013-11-24T19:45:00Z">
        <w:r w:rsidR="00BC5102">
          <w:fldChar w:fldCharType="end"/>
        </w:r>
        <w:r w:rsidR="00BC5102">
          <w:t xml:space="preserve"> </w:t>
        </w:r>
      </w:ins>
      <w:ins w:id="903" w:author="kbatzer" w:date="2013-11-24T19:25:00Z">
        <w:r>
          <w:t>provides an overview of the stimulation data flow.  Note that this includes both loading the waveform from a file on the PC to RAM on the RTSC and outputting the differential arbitrary waveform.</w:t>
        </w:r>
      </w:ins>
    </w:p>
    <w:p w:rsidR="009D3A23" w:rsidRDefault="009D3A23" w:rsidP="009D3A23">
      <w:pPr>
        <w:ind w:firstLine="0"/>
        <w:jc w:val="center"/>
        <w:rPr>
          <w:ins w:id="904" w:author="kbatzer" w:date="2013-11-24T19:44:00Z"/>
          <w:b/>
        </w:rPr>
        <w:pPrChange w:id="905" w:author="kbatzer" w:date="2013-11-24T19:28:00Z">
          <w:pPr>
            <w:ind w:firstLine="0"/>
          </w:pPr>
        </w:pPrChange>
      </w:pPr>
      <w:ins w:id="906" w:author="kbatzer" w:date="2013-11-24T19:25:00Z">
        <w:r>
          <w:rPr>
            <w:b/>
            <w:noProof/>
          </w:rPr>
          <w:drawing>
            <wp:inline distT="0" distB="0" distL="0" distR="0">
              <wp:extent cx="5492750" cy="3044519"/>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511904" cy="3055136"/>
                      </a:xfrm>
                      <a:prstGeom prst="rect">
                        <a:avLst/>
                      </a:prstGeom>
                      <a:noFill/>
                      <a:ln w="9525">
                        <a:noFill/>
                        <a:miter lim="800000"/>
                        <a:headEnd/>
                        <a:tailEnd/>
                      </a:ln>
                    </pic:spPr>
                  </pic:pic>
                </a:graphicData>
              </a:graphic>
            </wp:inline>
          </w:drawing>
        </w:r>
      </w:ins>
    </w:p>
    <w:p w:rsidR="00361446" w:rsidRDefault="00361446" w:rsidP="00AA5DEC">
      <w:pPr>
        <w:ind w:firstLine="0"/>
        <w:jc w:val="center"/>
        <w:rPr>
          <w:ins w:id="907" w:author="kbatzer" w:date="2013-11-24T19:25:00Z"/>
          <w:b/>
        </w:rPr>
        <w:pPrChange w:id="908" w:author="kbatzer" w:date="2013-11-24T19:45:00Z">
          <w:pPr>
            <w:ind w:firstLine="0"/>
          </w:pPr>
        </w:pPrChange>
      </w:pPr>
      <w:bookmarkStart w:id="909" w:name="_Ref373085655"/>
      <w:bookmarkStart w:id="910" w:name="_Toc373086259"/>
      <w:ins w:id="911" w:author="kbatzer" w:date="2013-11-24T19:44:00Z">
        <w:r w:rsidRPr="00D774A2">
          <w:t xml:space="preserve">Figure </w:t>
        </w:r>
        <w:r w:rsidRPr="00D774A2">
          <w:fldChar w:fldCharType="begin"/>
        </w:r>
        <w:r w:rsidRPr="00D774A2">
          <w:instrText xml:space="preserve"> SEQ Figure \* ARABIC </w:instrText>
        </w:r>
        <w:r w:rsidRPr="00D774A2">
          <w:fldChar w:fldCharType="separate"/>
        </w:r>
      </w:ins>
      <w:ins w:id="912" w:author="kbatzer" w:date="2013-11-24T19:54:00Z">
        <w:r w:rsidR="00DC0366">
          <w:rPr>
            <w:noProof/>
          </w:rPr>
          <w:t>3</w:t>
        </w:r>
      </w:ins>
      <w:ins w:id="913" w:author="kbatzer" w:date="2013-11-24T19:44:00Z">
        <w:r w:rsidRPr="00D774A2">
          <w:fldChar w:fldCharType="end"/>
        </w:r>
        <w:bookmarkEnd w:id="909"/>
        <w:r w:rsidRPr="00D774A2">
          <w:t xml:space="preserve">:  </w:t>
        </w:r>
      </w:ins>
      <w:ins w:id="914" w:author="kbatzer" w:date="2013-11-24T19:45:00Z">
        <w:r>
          <w:t>Stimulation</w:t>
        </w:r>
      </w:ins>
      <w:ins w:id="915" w:author="kbatzer" w:date="2013-11-24T19:44:00Z">
        <w:r>
          <w:t xml:space="preserve"> Data Flow</w:t>
        </w:r>
      </w:ins>
      <w:bookmarkEnd w:id="910"/>
    </w:p>
    <w:p w:rsidR="009D3A23" w:rsidRDefault="009D3A23" w:rsidP="009D3A23">
      <w:pPr>
        <w:rPr>
          <w:ins w:id="916" w:author="kbatzer" w:date="2013-11-24T19:25:00Z"/>
        </w:rPr>
      </w:pPr>
      <w:ins w:id="917" w:author="kbatzer" w:date="2013-11-24T19:25:00Z">
        <w:r>
          <w:t xml:space="preserve">Waveform descriptions must first be loaded into RAM on the RTSC before the stimulation channels can output the described arbitrary waveform.  This process begins with reading in the waveform file with the DASCC and sending it out RS232, either from a scripted or manual command.  The waveform is stored as amplitude to set and amount of time to maintain the amplitude.  For more details on the </w:t>
        </w:r>
        <w:proofErr w:type="spellStart"/>
        <w:r>
          <w:t>amplitude</w:t>
        </w:r>
        <w:proofErr w:type="gramStart"/>
        <w:r>
          <w:t>:time</w:t>
        </w:r>
        <w:proofErr w:type="spellEnd"/>
        <w:proofErr w:type="gramEnd"/>
        <w:r>
          <w:t xml:space="preserve"> pairs see sections </w:t>
        </w:r>
      </w:ins>
      <w:ins w:id="918" w:author="kbatzer" w:date="2013-11-24T19:46:00Z">
        <w:r w:rsidR="00206D2B">
          <w:fldChar w:fldCharType="begin"/>
        </w:r>
        <w:r w:rsidR="00206D2B">
          <w:instrText xml:space="preserve"> REF _Ref368239029 \h </w:instrText>
        </w:r>
      </w:ins>
      <w:r w:rsidR="00206D2B">
        <w:fldChar w:fldCharType="separate"/>
      </w:r>
      <w:ins w:id="919" w:author="kbatzer" w:date="2013-11-24T19:54:00Z">
        <w:r w:rsidR="00DC0366" w:rsidRPr="00467BDD">
          <w:t>DASCC Scripting Amplitude</w:t>
        </w:r>
      </w:ins>
      <w:ins w:id="920" w:author="kbatzer" w:date="2013-11-24T19:46:00Z">
        <w:r w:rsidR="00206D2B">
          <w:fldChar w:fldCharType="end"/>
        </w:r>
      </w:ins>
      <w:ins w:id="921" w:author="kbatzer" w:date="2013-11-24T19:25:00Z">
        <w:r>
          <w:t xml:space="preserve"> and </w:t>
        </w:r>
      </w:ins>
      <w:ins w:id="922" w:author="kbatzer" w:date="2013-11-24T19:46:00Z">
        <w:r w:rsidR="00206D2B">
          <w:fldChar w:fldCharType="begin"/>
        </w:r>
        <w:r w:rsidR="00206D2B">
          <w:instrText xml:space="preserve"> REF _Ref368238951 \h </w:instrText>
        </w:r>
      </w:ins>
      <w:r w:rsidR="00206D2B">
        <w:fldChar w:fldCharType="separate"/>
      </w:r>
      <w:ins w:id="923" w:author="kbatzer" w:date="2013-11-24T19:54:00Z">
        <w:r w:rsidR="00DC0366" w:rsidRPr="00467BDD">
          <w:t>Earthworm Script and Waveform</w:t>
        </w:r>
      </w:ins>
      <w:ins w:id="924" w:author="kbatzer" w:date="2013-11-24T19:46:00Z">
        <w:r w:rsidR="00206D2B">
          <w:fldChar w:fldCharType="end"/>
        </w:r>
      </w:ins>
      <w:ins w:id="925" w:author="kbatzer" w:date="2013-11-24T19:25:00Z">
        <w:r>
          <w:t xml:space="preserve"> of this document.</w:t>
        </w:r>
      </w:ins>
    </w:p>
    <w:p w:rsidR="009D3A23" w:rsidRDefault="009D3A23" w:rsidP="009D3A23">
      <w:pPr>
        <w:rPr>
          <w:ins w:id="926" w:author="kbatzer" w:date="2013-11-24T19:25:00Z"/>
        </w:rPr>
      </w:pPr>
      <w:ins w:id="927" w:author="kbatzer" w:date="2013-11-24T19:25:00Z">
        <w:r>
          <w:lastRenderedPageBreak/>
          <w:t xml:space="preserve">On the FPGA, the RS232 Module receives the waveform description via the </w:t>
        </w:r>
      </w:ins>
      <w:ins w:id="928" w:author="kbatzer" w:date="2013-11-24T19:49:00Z">
        <w:r w:rsidR="0000799C">
          <w:fldChar w:fldCharType="begin"/>
        </w:r>
        <w:r w:rsidR="0000799C">
          <w:instrText xml:space="preserve"> REF _Ref369954384 \h </w:instrText>
        </w:r>
        <w:r w:rsidR="0000799C">
          <w:fldChar w:fldCharType="separate"/>
        </w:r>
      </w:ins>
      <w:ins w:id="929" w:author="kbatzer" w:date="2013-11-24T19:54:00Z">
        <w:r w:rsidR="00DC0366" w:rsidRPr="00467BDD">
          <w:t>Set Waveform</w:t>
        </w:r>
      </w:ins>
      <w:ins w:id="930" w:author="kbatzer" w:date="2013-11-24T19:49:00Z">
        <w:r w:rsidR="0000799C">
          <w:fldChar w:fldCharType="end"/>
        </w:r>
        <w:r w:rsidR="0000799C">
          <w:t xml:space="preserve"> reply</w:t>
        </w:r>
      </w:ins>
      <w:ins w:id="931" w:author="kbatzer" w:date="2013-11-24T19:25:00Z">
        <w:r>
          <w:t xml:space="preserve"> RTSC API command.  The Command Handler reads the command from the RX FIFO and writes the waveform description to the respective channel’s RAM location (see </w:t>
        </w:r>
      </w:ins>
      <w:ins w:id="932" w:author="kbatzer" w:date="2013-11-24T19:48:00Z">
        <w:r w:rsidR="0000799C">
          <w:fldChar w:fldCharType="begin"/>
        </w:r>
        <w:r w:rsidR="0000799C">
          <w:instrText xml:space="preserve"> REF _Ref373085815 \h </w:instrText>
        </w:r>
      </w:ins>
      <w:r w:rsidR="0000799C">
        <w:fldChar w:fldCharType="separate"/>
      </w:r>
      <w:ins w:id="933" w:author="kbatzer" w:date="2013-11-24T19:54:00Z">
        <w:r w:rsidR="00DC0366" w:rsidRPr="00467BDD">
          <w:t xml:space="preserve">Table </w:t>
        </w:r>
        <w:r w:rsidR="00DC0366">
          <w:rPr>
            <w:noProof/>
          </w:rPr>
          <w:t>7</w:t>
        </w:r>
        <w:r w:rsidR="00DC0366" w:rsidRPr="00467BDD">
          <w:t>:  Memory Locations for Stimulation Waveforms</w:t>
        </w:r>
      </w:ins>
      <w:ins w:id="934" w:author="kbatzer" w:date="2013-11-24T19:48:00Z">
        <w:r w:rsidR="0000799C">
          <w:fldChar w:fldCharType="end"/>
        </w:r>
      </w:ins>
      <w:ins w:id="935" w:author="kbatzer" w:date="2013-11-24T19:25:00Z">
        <w:r>
          <w:t xml:space="preserve">).  The Command Handler then places the </w:t>
        </w:r>
      </w:ins>
      <w:ins w:id="936" w:author="kbatzer" w:date="2013-11-24T19:48:00Z">
        <w:r w:rsidR="0000799C">
          <w:fldChar w:fldCharType="begin"/>
        </w:r>
        <w:r w:rsidR="0000799C">
          <w:instrText xml:space="preserve"> REF _Ref369954384 \h </w:instrText>
        </w:r>
      </w:ins>
      <w:r w:rsidR="0000799C">
        <w:fldChar w:fldCharType="separate"/>
      </w:r>
      <w:ins w:id="937" w:author="kbatzer" w:date="2013-11-24T19:54:00Z">
        <w:r w:rsidR="00DC0366" w:rsidRPr="00467BDD">
          <w:t>Set Waveform</w:t>
        </w:r>
      </w:ins>
      <w:ins w:id="938" w:author="kbatzer" w:date="2013-11-24T19:48:00Z">
        <w:r w:rsidR="0000799C">
          <w:fldChar w:fldCharType="end"/>
        </w:r>
        <w:r w:rsidR="0000799C">
          <w:t xml:space="preserve"> </w:t>
        </w:r>
      </w:ins>
      <w:ins w:id="939" w:author="kbatzer" w:date="2013-11-24T19:49:00Z">
        <w:r w:rsidR="0000799C">
          <w:t>reply</w:t>
        </w:r>
      </w:ins>
      <w:ins w:id="940" w:author="kbatzer" w:date="2013-11-24T19:25:00Z">
        <w:r>
          <w:t xml:space="preserve"> RTSC API command into the TX FIFO, from where the RS232 Module transmits the </w:t>
        </w:r>
        <w:r w:rsidRPr="0000799C">
          <w:rPr>
            <w:rPrChange w:id="941" w:author="kbatzer" w:date="2013-11-24T19:49:00Z">
              <w:rPr/>
            </w:rPrChange>
          </w:rPr>
          <w:t xml:space="preserve">reply </w:t>
        </w:r>
        <w:r>
          <w:t xml:space="preserve">back to the DASCC.  </w:t>
        </w:r>
      </w:ins>
    </w:p>
    <w:p w:rsidR="009D3A23" w:rsidRDefault="009D3A23" w:rsidP="009D3A23">
      <w:pPr>
        <w:rPr>
          <w:ins w:id="942" w:author="kbatzer" w:date="2013-11-24T19:25:00Z"/>
        </w:rPr>
      </w:pPr>
      <w:ins w:id="943" w:author="kbatzer" w:date="2013-11-24T19:25:00Z">
        <w:r>
          <w:t>Once a waveform has been loaded for each desired channel, the RTSC can be commanded to begin outputting arbitrary waveforms on any combination of the four supported DAC channels simultaneously.  The DAC Module contains separate logic for each DAC channel, each of which can be idle, outputting its waveform once (single stimulation), or outputting its waveform repeatedly (multi-stimulation).  Upon the defined time for a sample elapsing, the amplitude is set for the next sample via command over the AD5678 SPI interface to the AD5678.  From there, the DAC output passes through a differential amplifier, resulting in a single ended output of -7.5V to 7.5V or a differential output of -15V to 15V, depending on physical connections (see [</w:t>
        </w:r>
      </w:ins>
      <w:ins w:id="944" w:author="kbatzer" w:date="2013-11-24T19:49:00Z">
        <w:r w:rsidR="0046081F">
          <w:fldChar w:fldCharType="begin"/>
        </w:r>
        <w:r w:rsidR="0046081F">
          <w:instrText xml:space="preserve"> REF Ref_Squires_2013 \h </w:instrText>
        </w:r>
      </w:ins>
      <w:r w:rsidR="0046081F">
        <w:fldChar w:fldCharType="separate"/>
      </w:r>
      <w:ins w:id="945" w:author="kbatzer" w:date="2013-11-24T19:54:00Z">
        <w:r w:rsidR="00DC0366">
          <w:rPr>
            <w:noProof/>
          </w:rPr>
          <w:t>15</w:t>
        </w:r>
      </w:ins>
      <w:ins w:id="946" w:author="kbatzer" w:date="2013-11-24T19:49:00Z">
        <w:r w:rsidR="0046081F">
          <w:fldChar w:fldCharType="end"/>
        </w:r>
      </w:ins>
      <w:ins w:id="947" w:author="kbatzer" w:date="2013-11-24T19:25:00Z">
        <w:r>
          <w:t xml:space="preserve">] for more details). </w:t>
        </w:r>
      </w:ins>
    </w:p>
    <w:p w:rsidR="003E0BED" w:rsidRPr="00D774A2" w:rsidDel="009D3A23" w:rsidRDefault="003E0BED" w:rsidP="003E0BED">
      <w:pPr>
        <w:rPr>
          <w:del w:id="948" w:author="kbatzer" w:date="2013-11-24T19:25:00Z"/>
        </w:rPr>
      </w:pPr>
      <w:del w:id="949" w:author="kbatzer" w:date="2013-11-24T19:25:00Z">
        <w:r w:rsidRPr="00D774A2" w:rsidDel="009D3A23">
          <w:delText>The analog operating ranges of the DAC and ADC are not compatible with the voltages used in electrophysiology experiments, so a di</w:delText>
        </w:r>
        <w:r w:rsidR="002D52AC" w:rsidRPr="00D774A2" w:rsidDel="009D3A23">
          <w:delText>ff</w:delText>
        </w:r>
        <w:r w:rsidRPr="00D774A2" w:rsidDel="009D3A23">
          <w:delText>erential output ampli</w:delText>
        </w:r>
        <w:r w:rsidR="002D52AC" w:rsidRPr="00D774A2" w:rsidDel="009D3A23">
          <w:delText>fi</w:delText>
        </w:r>
        <w:r w:rsidRPr="00D774A2" w:rsidDel="009D3A23">
          <w:delText>er circuit conditions the DAC output, and connectors are provided to allow previously developed low-noise ampli</w:delText>
        </w:r>
        <w:r w:rsidR="00BB59BF" w:rsidRPr="00D774A2" w:rsidDel="009D3A23">
          <w:delText>fi</w:delText>
        </w:r>
        <w:r w:rsidRPr="00D774A2" w:rsidDel="009D3A23">
          <w:delText>er boards [</w:delText>
        </w:r>
        <w:r w:rsidR="00C51EBF" w:rsidDel="009D3A23">
          <w:fldChar w:fldCharType="begin"/>
        </w:r>
        <w:r w:rsidR="00C51EBF" w:rsidDel="009D3A23">
          <w:delInstrText xml:space="preserve"> REF Ref_Stahl_2009 \h  \* MERGEFORMAT </w:delInstrText>
        </w:r>
        <w:r w:rsidR="00C51EBF" w:rsidDel="009D3A23">
          <w:fldChar w:fldCharType="separate"/>
        </w:r>
        <w:r w:rsidR="00A455A1" w:rsidDel="009D3A23">
          <w:rPr>
            <w:noProof/>
          </w:rPr>
          <w:delText>9</w:delText>
        </w:r>
        <w:r w:rsidR="00C51EBF" w:rsidDel="009D3A23">
          <w:fldChar w:fldCharType="end"/>
        </w:r>
        <w:r w:rsidRPr="00D774A2" w:rsidDel="009D3A23">
          <w:delText>] (</w:delText>
        </w:r>
        <w:r w:rsidR="0033047B" w:rsidDel="009D3A23">
          <w:delText>Preamp</w:delText>
        </w:r>
        <w:r w:rsidRPr="00D774A2" w:rsidDel="009D3A23">
          <w:delText xml:space="preserve">) to condition low-voltage action potentials for input into the ADC. The </w:delText>
        </w:r>
        <w:r w:rsidR="0033047B" w:rsidDel="009D3A23">
          <w:delText>Preamp</w:delText>
        </w:r>
        <w:r w:rsidRPr="00D774A2" w:rsidDel="009D3A23">
          <w:delText xml:space="preserve"> boards have the capability of outputting a provided stimulation signal on the recording electrode; digital inputs control whether the </w:delText>
        </w:r>
        <w:r w:rsidR="0033047B" w:rsidDel="009D3A23">
          <w:delText>Preamp</w:delText>
        </w:r>
        <w:r w:rsidRPr="00D774A2" w:rsidDel="009D3A23">
          <w:delText xml:space="preserve"> is in stimulation or recording mode.</w:delText>
        </w:r>
      </w:del>
    </w:p>
    <w:p w:rsidR="00AC43AE" w:rsidRPr="00D774A2" w:rsidRDefault="00143C9F" w:rsidP="00741301">
      <w:del w:id="950" w:author="kbatzer" w:date="2013-11-24T19:25:00Z">
        <w:r w:rsidRPr="00D774A2" w:rsidDel="009D3A23">
          <w:delText xml:space="preserve">This thesis </w:delText>
        </w:r>
        <w:r w:rsidR="0033047B" w:rsidDel="009D3A23">
          <w:delText>describes</w:delText>
        </w:r>
        <w:r w:rsidRPr="00D774A2" w:rsidDel="009D3A23">
          <w:delText xml:space="preserve"> the design of the PC software, microcontroller firmware, and programmable logic configurations.  Design of the Electrophysiology Interface </w:delText>
        </w:r>
        <w:r w:rsidR="0033047B" w:rsidDel="009D3A23">
          <w:delText>board</w:delText>
        </w:r>
        <w:r w:rsidRPr="00D774A2" w:rsidDel="009D3A23">
          <w:delText xml:space="preserve"> is described in [</w:delText>
        </w:r>
        <w:r w:rsidR="00C51EBF" w:rsidDel="009D3A23">
          <w:fldChar w:fldCharType="begin"/>
        </w:r>
        <w:r w:rsidR="00C51EBF" w:rsidDel="009D3A23">
          <w:delInstrText xml:space="preserve"> REF Ref_Squires_2013 \h  \* MERGEFORMAT </w:delInstrText>
        </w:r>
        <w:r w:rsidR="00C51EBF" w:rsidDel="009D3A23">
          <w:fldChar w:fldCharType="separate"/>
        </w:r>
        <w:r w:rsidR="00A455A1" w:rsidDel="009D3A23">
          <w:rPr>
            <w:noProof/>
          </w:rPr>
          <w:delText>15</w:delText>
        </w:r>
        <w:r w:rsidR="00C51EBF" w:rsidDel="009D3A23">
          <w:fldChar w:fldCharType="end"/>
        </w:r>
        <w:r w:rsidRPr="00D774A2" w:rsidDel="009D3A23">
          <w:delText>].</w:delText>
        </w:r>
      </w:del>
    </w:p>
    <w:p w:rsidR="00614E3B" w:rsidRPr="00467BDD" w:rsidRDefault="006A0B4E" w:rsidP="00741301">
      <w:pPr>
        <w:pStyle w:val="Heading2"/>
        <w:pageBreakBefore/>
        <w:ind w:left="446"/>
      </w:pPr>
      <w:bookmarkStart w:id="951" w:name="_Ref369435639"/>
      <w:bookmarkStart w:id="952" w:name="_Ref369435647"/>
      <w:bookmarkStart w:id="953" w:name="_Toc373086224"/>
      <w:r>
        <w:lastRenderedPageBreak/>
        <w:t xml:space="preserve">RTSC </w:t>
      </w:r>
      <w:r w:rsidR="00614E3B" w:rsidRPr="00467BDD">
        <w:t>FPGA</w:t>
      </w:r>
      <w:r w:rsidR="00B6616D" w:rsidRPr="00467BDD">
        <w:t xml:space="preserve"> </w:t>
      </w:r>
      <w:r w:rsidR="00D216D7">
        <w:t>Configuration</w:t>
      </w:r>
      <w:bookmarkEnd w:id="951"/>
      <w:bookmarkEnd w:id="952"/>
      <w:bookmarkEnd w:id="953"/>
    </w:p>
    <w:p w:rsidR="006A15F0" w:rsidRPr="00D774A2" w:rsidRDefault="002D0BD9" w:rsidP="00591D5E">
      <w:r w:rsidRPr="0062317E">
        <w:rPr>
          <w:sz w:val="22"/>
          <w:szCs w:val="22"/>
        </w:rPr>
        <w:t>T</w:t>
      </w:r>
      <w:r w:rsidRPr="00D774A2">
        <w:t>he FPGA</w:t>
      </w:r>
      <w:r w:rsidR="00D216D7" w:rsidRPr="00D774A2">
        <w:t xml:space="preserve"> on the RTSC</w:t>
      </w:r>
      <w:r w:rsidRPr="00D774A2">
        <w:t xml:space="preserve"> is used to </w:t>
      </w:r>
      <w:r w:rsidR="00D216D7" w:rsidRPr="00D774A2">
        <w:t xml:space="preserve">implement </w:t>
      </w:r>
      <w:r w:rsidRPr="00D774A2">
        <w:t xml:space="preserve">the </w:t>
      </w:r>
      <w:r w:rsidR="00D216D7" w:rsidRPr="00D774A2">
        <w:t xml:space="preserve">required </w:t>
      </w:r>
      <w:r w:rsidRPr="00D774A2">
        <w:t>real time system</w:t>
      </w:r>
      <w:r w:rsidR="00D216D7" w:rsidRPr="00D774A2">
        <w:t xml:space="preserve"> operation</w:t>
      </w:r>
      <w:r w:rsidRPr="00D774A2">
        <w:t>.</w:t>
      </w:r>
      <w:r w:rsidR="00402290" w:rsidRPr="00D774A2">
        <w:t xml:space="preserve">  </w:t>
      </w:r>
      <w:fldSimple w:instr=" REF _Ref369436725 \h  \* MERGEFORMAT ">
        <w:ins w:id="954" w:author="kbatzer" w:date="2013-11-24T19:54:00Z">
          <w:r w:rsidR="00DC0366" w:rsidRPr="004B5C95">
            <w:t xml:space="preserve">Figure </w:t>
          </w:r>
          <w:r w:rsidR="00DC0366">
            <w:rPr>
              <w:noProof/>
            </w:rPr>
            <w:t>4</w:t>
          </w:r>
        </w:ins>
        <w:del w:id="955" w:author="kbatzer" w:date="2013-11-24T19:40:00Z">
          <w:r w:rsidR="00A455A1" w:rsidRPr="004B5C95" w:rsidDel="00361446">
            <w:delText xml:space="preserve">Figure </w:delText>
          </w:r>
          <w:r w:rsidR="00A455A1" w:rsidDel="00361446">
            <w:rPr>
              <w:noProof/>
            </w:rPr>
            <w:delText>2</w:delText>
          </w:r>
        </w:del>
      </w:fldSimple>
      <w:r w:rsidR="00F26817" w:rsidRPr="00D774A2">
        <w:t xml:space="preserve"> </w:t>
      </w:r>
      <w:r w:rsidR="00402290" w:rsidRPr="00D774A2">
        <w:t>a top-level view of the FPGA configuration.</w:t>
      </w:r>
    </w:p>
    <w:p w:rsidR="0084058B" w:rsidRDefault="00432EBB" w:rsidP="00591D5E">
      <w:pPr>
        <w:ind w:firstLine="0"/>
        <w:jc w:val="center"/>
      </w:pPr>
      <w:r>
        <w:object w:dxaOrig="7197" w:dyaOrig="3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9pt;height:185.75pt" o:ole="">
            <v:imagedata r:id="rId14" o:title=""/>
          </v:shape>
          <o:OLEObject Type="Embed" ProgID="Visio.Drawing.11" ShapeID="_x0000_i1025" DrawAspect="Content" ObjectID="_1446828369" r:id="rId15"/>
        </w:object>
      </w:r>
    </w:p>
    <w:p w:rsidR="00591D5E" w:rsidRPr="004B5C95" w:rsidRDefault="00591D5E" w:rsidP="00591D5E">
      <w:pPr>
        <w:ind w:firstLine="0"/>
        <w:jc w:val="center"/>
      </w:pPr>
      <w:bookmarkStart w:id="956" w:name="_Ref368841295"/>
      <w:bookmarkStart w:id="957" w:name="_Ref369436725"/>
      <w:bookmarkStart w:id="958" w:name="_Ref369436713"/>
      <w:bookmarkStart w:id="959" w:name="_Toc373086260"/>
      <w:r w:rsidRPr="004B5C95">
        <w:t xml:space="preserve">Figure </w:t>
      </w:r>
      <w:bookmarkEnd w:id="956"/>
      <w:r w:rsidR="00C51EBF" w:rsidRPr="004B5C95">
        <w:fldChar w:fldCharType="begin"/>
      </w:r>
      <w:r w:rsidR="001A6577" w:rsidRPr="004B5C95">
        <w:instrText xml:space="preserve"> SEQ Figure \* ARABIC </w:instrText>
      </w:r>
      <w:r w:rsidR="00C51EBF" w:rsidRPr="004B5C95">
        <w:fldChar w:fldCharType="separate"/>
      </w:r>
      <w:ins w:id="960" w:author="kbatzer" w:date="2013-11-24T19:54:00Z">
        <w:r w:rsidR="00DC0366">
          <w:rPr>
            <w:noProof/>
          </w:rPr>
          <w:t>4</w:t>
        </w:r>
      </w:ins>
      <w:del w:id="961" w:author="kbatzer" w:date="2013-11-24T19:52:00Z">
        <w:r w:rsidR="00361446" w:rsidDel="00DC0366">
          <w:rPr>
            <w:noProof/>
          </w:rPr>
          <w:delText>2</w:delText>
        </w:r>
      </w:del>
      <w:r w:rsidR="00C51EBF" w:rsidRPr="004B5C95">
        <w:fldChar w:fldCharType="end"/>
      </w:r>
      <w:bookmarkEnd w:id="957"/>
      <w:r w:rsidRPr="004B5C95">
        <w:t xml:space="preserve">:  FPGA Top-Level </w:t>
      </w:r>
      <w:r w:rsidR="00D216D7" w:rsidRPr="004B5C95">
        <w:t>Configuration</w:t>
      </w:r>
      <w:bookmarkEnd w:id="958"/>
      <w:bookmarkEnd w:id="959"/>
    </w:p>
    <w:p w:rsidR="00402290" w:rsidRDefault="00402290" w:rsidP="006677B5">
      <w:pPr>
        <w:pStyle w:val="Heading3"/>
      </w:pPr>
      <w:bookmarkStart w:id="962" w:name="_Toc373086225"/>
      <w:r>
        <w:t>Control Registers</w:t>
      </w:r>
      <w:bookmarkEnd w:id="962"/>
    </w:p>
    <w:p w:rsidR="006677B5" w:rsidRPr="00D774A2" w:rsidRDefault="006677B5" w:rsidP="006677B5">
      <w:r w:rsidRPr="00D774A2">
        <w:t xml:space="preserve">The state of the FPGA configuration is contained within the Control Registers.  Access to the Control Registers is provided via the RS232 Module using the set of commands described in the </w:t>
      </w:r>
      <w:fldSimple w:instr=" REF _Ref368842142 \h  \* MERGEFORMAT ">
        <w:ins w:id="963" w:author="kbatzer" w:date="2013-11-24T19:54:00Z">
          <w:r w:rsidR="00DC0366">
            <w:t>RTSC</w:t>
          </w:r>
          <w:r w:rsidR="00DC0366" w:rsidRPr="00467BDD">
            <w:t xml:space="preserve"> Application Programm</w:t>
          </w:r>
          <w:r w:rsidR="00DC0366">
            <w:t>ing</w:t>
          </w:r>
          <w:r w:rsidR="00DC0366" w:rsidRPr="00467BDD">
            <w:t xml:space="preserve"> Interface (API)</w:t>
          </w:r>
        </w:ins>
        <w:del w:id="964"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fldSimple>
      <w:r w:rsidRPr="00D774A2">
        <w:t xml:space="preserve"> section of this document.</w:t>
      </w:r>
    </w:p>
    <w:p w:rsidR="00402290" w:rsidRDefault="00402290" w:rsidP="00402290">
      <w:pPr>
        <w:pStyle w:val="Heading4"/>
      </w:pPr>
      <w:r>
        <w:t>Channel Configuration Register</w:t>
      </w:r>
    </w:p>
    <w:p w:rsidR="002500AA" w:rsidRDefault="002500AA" w:rsidP="006E69E5">
      <w:r>
        <w:t xml:space="preserve">The Channel Configuration Register, shown in </w:t>
      </w:r>
      <w:r w:rsidR="00C51EBF">
        <w:fldChar w:fldCharType="begin"/>
      </w:r>
      <w:r>
        <w:instrText xml:space="preserve"> REF _Ref368146461 \h </w:instrText>
      </w:r>
      <w:r w:rsidR="00C51EBF">
        <w:fldChar w:fldCharType="separate"/>
      </w:r>
      <w:r w:rsidR="00DC0366">
        <w:t xml:space="preserve">Table </w:t>
      </w:r>
      <w:r w:rsidR="00DC0366">
        <w:rPr>
          <w:noProof/>
        </w:rPr>
        <w:t>1</w:t>
      </w:r>
      <w:r w:rsidR="00C51EBF">
        <w:fldChar w:fldCharType="end"/>
      </w:r>
      <w:r>
        <w:t xml:space="preserve">, provides the settings for a single </w:t>
      </w:r>
      <w:r w:rsidR="0033047B">
        <w:t>Preamp</w:t>
      </w:r>
      <w:r>
        <w:t xml:space="preserve"> board [</w:t>
      </w:r>
      <w:r w:rsidR="00C51EBF">
        <w:fldChar w:fldCharType="begin"/>
      </w:r>
      <w:r>
        <w:instrText xml:space="preserve"> REF Ref_Stahl_2009 \h </w:instrText>
      </w:r>
      <w:r w:rsidR="00C51EBF">
        <w:fldChar w:fldCharType="separate"/>
      </w:r>
      <w:r w:rsidR="00DC0366">
        <w:rPr>
          <w:noProof/>
        </w:rPr>
        <w:t>9</w:t>
      </w:r>
      <w:r w:rsidR="00C51EBF">
        <w:fldChar w:fldCharType="end"/>
      </w:r>
      <w:r>
        <w:t>].  The Electrophysiology Interface board [</w:t>
      </w:r>
      <w:r w:rsidR="00C51EBF">
        <w:fldChar w:fldCharType="begin"/>
      </w:r>
      <w:r>
        <w:instrText xml:space="preserve"> REF Ref_Squires_2013 \h </w:instrText>
      </w:r>
      <w:r w:rsidR="00C51EBF">
        <w:fldChar w:fldCharType="separate"/>
      </w:r>
      <w:r w:rsidR="00DC0366">
        <w:rPr>
          <w:noProof/>
        </w:rPr>
        <w:t>15</w:t>
      </w:r>
      <w:r w:rsidR="00C51EBF">
        <w:fldChar w:fldCharType="end"/>
      </w:r>
      <w:r>
        <w:t xml:space="preserve">] can accept up to eight pre-amplifiers, each of which can be connected to a recording/stimulation electrode.  </w:t>
      </w:r>
      <w:r w:rsidR="006E69E5" w:rsidRPr="00467BDD">
        <w:t xml:space="preserve">Bits 0-3 control the switches for </w:t>
      </w:r>
      <w:r w:rsidR="001832E9">
        <w:t>a</w:t>
      </w:r>
      <w:r w:rsidR="006E69E5" w:rsidRPr="00467BDD">
        <w:t xml:space="preserve"> </w:t>
      </w:r>
      <w:r w:rsidR="0033047B">
        <w:t>Preamp</w:t>
      </w:r>
      <w:r>
        <w:t xml:space="preserve"> board</w:t>
      </w:r>
      <w:r w:rsidR="006E69E5" w:rsidRPr="00467BDD">
        <w:t xml:space="preserve">.  </w:t>
      </w:r>
      <w:proofErr w:type="spellStart"/>
      <w:r w:rsidR="006E69E5" w:rsidRPr="00467BDD">
        <w:t>Bit</w:t>
      </w:r>
      <w:proofErr w:type="spellEnd"/>
      <w:r w:rsidR="006E69E5" w:rsidRPr="00467BDD">
        <w:t xml:space="preserve"> 4 is an identifier for whether the channel is set for stimulation or acquisition</w:t>
      </w:r>
      <w:r>
        <w:t xml:space="preserve">.  </w:t>
      </w:r>
      <w:r w:rsidR="006E69E5" w:rsidRPr="00467BDD">
        <w:t xml:space="preserve">Bits 5-7 are reserved.  </w:t>
      </w:r>
    </w:p>
    <w:p w:rsidR="006E69E5" w:rsidRPr="00467BDD" w:rsidRDefault="002500AA" w:rsidP="006E69E5">
      <w:r>
        <w:lastRenderedPageBreak/>
        <w:t xml:space="preserve">At this time, the FPGA does not </w:t>
      </w:r>
      <w:r w:rsidR="003341CA">
        <w:t xml:space="preserve">set the </w:t>
      </w:r>
      <w:r w:rsidR="0033047B">
        <w:t>Preamp</w:t>
      </w:r>
      <w:r w:rsidR="003341CA">
        <w:t xml:space="preserve">s according to the Channel Configuration Registers.  When developed, the FPGA will command each of the </w:t>
      </w:r>
      <w:r w:rsidR="0033047B">
        <w:t>Preamp</w:t>
      </w:r>
      <w:r w:rsidR="003341CA">
        <w:t>s through an interface provided by the CPLD on the Electrophysiology Interface board.</w:t>
      </w:r>
    </w:p>
    <w:tbl>
      <w:tblPr>
        <w:tblW w:w="8601"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5"/>
        <w:gridCol w:w="795"/>
        <w:gridCol w:w="795"/>
        <w:gridCol w:w="2181"/>
        <w:gridCol w:w="795"/>
        <w:gridCol w:w="1080"/>
        <w:gridCol w:w="1080"/>
        <w:gridCol w:w="1080"/>
      </w:tblGrid>
      <w:tr w:rsidR="006E69E5" w:rsidRPr="00467BDD" w:rsidTr="009E0118">
        <w:trPr>
          <w:trHeight w:val="300"/>
        </w:trPr>
        <w:tc>
          <w:tcPr>
            <w:tcW w:w="8601" w:type="dxa"/>
            <w:gridSpan w:val="8"/>
            <w:shd w:val="clear" w:color="auto" w:fill="D5DCE4" w:themeFill="text2" w:themeFillTint="33"/>
            <w:noWrap/>
            <w:vAlign w:val="bottom"/>
            <w:hideMark/>
          </w:tcPr>
          <w:p w:rsidR="006E69E5" w:rsidRPr="00467BDD" w:rsidRDefault="006E69E5" w:rsidP="009E0118">
            <w:pPr>
              <w:spacing w:line="240" w:lineRule="auto"/>
              <w:ind w:firstLine="0"/>
              <w:rPr>
                <w:rFonts w:eastAsia="Times New Roman"/>
                <w:color w:val="000000"/>
              </w:rPr>
            </w:pPr>
            <w:r w:rsidRPr="00467BDD">
              <w:rPr>
                <w:rFonts w:eastAsia="Times New Roman"/>
                <w:b/>
                <w:bCs/>
                <w:color w:val="000000"/>
                <w:sz w:val="22"/>
                <w:szCs w:val="22"/>
                <w:u w:val="single"/>
              </w:rPr>
              <w:t>Channel Configuration Registers (one per channel)</w:t>
            </w:r>
          </w:p>
        </w:tc>
      </w:tr>
      <w:tr w:rsidR="006E69E5" w:rsidRPr="00467BDD" w:rsidTr="009E0118">
        <w:trPr>
          <w:trHeight w:val="300"/>
        </w:trPr>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7</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6</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5</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4</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1</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0</w:t>
            </w:r>
          </w:p>
        </w:tc>
      </w:tr>
      <w:tr w:rsidR="006E69E5" w:rsidRPr="00467BDD" w:rsidTr="009E0118">
        <w:trPr>
          <w:trHeight w:val="300"/>
        </w:trPr>
        <w:tc>
          <w:tcPr>
            <w:tcW w:w="2385" w:type="dxa"/>
            <w:gridSpan w:val="3"/>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Stim-1/Acq-0</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sw4</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sw1</w:t>
            </w:r>
          </w:p>
        </w:tc>
      </w:tr>
    </w:tbl>
    <w:p w:rsidR="00AF4CDC" w:rsidRPr="00467BDD" w:rsidRDefault="00214D04" w:rsidP="00600DFB">
      <w:pPr>
        <w:ind w:firstLine="0"/>
        <w:jc w:val="center"/>
      </w:pPr>
      <w:bookmarkStart w:id="965" w:name="_Ref368146461"/>
      <w:bookmarkStart w:id="966" w:name="_Toc373086295"/>
      <w:r>
        <w:t xml:space="preserve">Table </w:t>
      </w:r>
      <w:fldSimple w:instr=" SEQ Table \* ARABIC ">
        <w:r w:rsidR="00DC0366">
          <w:rPr>
            <w:noProof/>
          </w:rPr>
          <w:t>1</w:t>
        </w:r>
      </w:fldSimple>
      <w:bookmarkEnd w:id="965"/>
      <w:r>
        <w:t xml:space="preserve">: </w:t>
      </w:r>
      <w:r w:rsidR="0091094A">
        <w:t xml:space="preserve"> </w:t>
      </w:r>
      <w:r w:rsidRPr="00F75C83">
        <w:t>Channel Configuration Registers</w:t>
      </w:r>
      <w:bookmarkEnd w:id="966"/>
    </w:p>
    <w:p w:rsidR="00402290" w:rsidRDefault="00402290" w:rsidP="00402290">
      <w:pPr>
        <w:pStyle w:val="Heading4"/>
      </w:pPr>
      <w:bookmarkStart w:id="967" w:name="_Ref368846070"/>
      <w:r>
        <w:t>Stimulation Register</w:t>
      </w:r>
      <w:bookmarkEnd w:id="967"/>
    </w:p>
    <w:p w:rsidR="00DE5F03" w:rsidRPr="00467BDD" w:rsidRDefault="00BC56ED" w:rsidP="00600DFB">
      <w:r>
        <w:t>The Stimulation Register contains a channel mask that corresponds to each of the DAC channels provided by the Electrophysiology Interface board [</w:t>
      </w:r>
      <w:r w:rsidR="00C51EBF">
        <w:fldChar w:fldCharType="begin"/>
      </w:r>
      <w:r>
        <w:instrText xml:space="preserve"> REF Ref_Squires_2013 \h </w:instrText>
      </w:r>
      <w:r w:rsidR="00C51EBF">
        <w:fldChar w:fldCharType="separate"/>
      </w:r>
      <w:r w:rsidR="00DC0366">
        <w:rPr>
          <w:noProof/>
        </w:rPr>
        <w:t>15</w:t>
      </w:r>
      <w:r w:rsidR="00C51EBF">
        <w:fldChar w:fldCharType="end"/>
      </w:r>
      <w:r>
        <w:t xml:space="preserve">].  When the </w:t>
      </w:r>
      <w:r w:rsidR="00600DFB">
        <w:t xml:space="preserve">“channel active” bit is set for a given channel the Digital-to-Analog Converter module commands the DAC to update its voltage output based on </w:t>
      </w:r>
      <w:proofErr w:type="spellStart"/>
      <w:r w:rsidR="00AE4223">
        <w:t>Amplitude</w:t>
      </w:r>
      <w:proofErr w:type="gramStart"/>
      <w:r w:rsidR="00AE4223">
        <w:t>:Time</w:t>
      </w:r>
      <w:proofErr w:type="spellEnd"/>
      <w:proofErr w:type="gramEnd"/>
      <w:r w:rsidR="00AE4223">
        <w:t xml:space="preserve"> pairs stored in </w:t>
      </w:r>
      <w:r w:rsidR="00600DFB">
        <w:t xml:space="preserve">DRAM on the RTSC.  Further details on the </w:t>
      </w:r>
      <w:proofErr w:type="spellStart"/>
      <w:r w:rsidR="00600DFB">
        <w:t>Amplitude</w:t>
      </w:r>
      <w:proofErr w:type="gramStart"/>
      <w:r w:rsidR="00600DFB">
        <w:t>:Time</w:t>
      </w:r>
      <w:proofErr w:type="spellEnd"/>
      <w:proofErr w:type="gramEnd"/>
      <w:r w:rsidR="00600DFB">
        <w:t xml:space="preserve"> pairs can be found in the </w:t>
      </w:r>
      <w:r w:rsidR="00C51EBF">
        <w:fldChar w:fldCharType="begin"/>
      </w:r>
      <w:r w:rsidR="00600DFB">
        <w:instrText xml:space="preserve"> REF _Ref368844933 \h </w:instrText>
      </w:r>
      <w:r w:rsidR="00C51EBF">
        <w:fldChar w:fldCharType="separate"/>
      </w:r>
      <w:r w:rsidR="00DC0366" w:rsidRPr="00467BDD">
        <w:t>DAC Channel Module Implementation</w:t>
      </w:r>
      <w:r w:rsidR="00C51EBF">
        <w:fldChar w:fldCharType="end"/>
      </w:r>
      <w:r w:rsidR="00600DFB">
        <w:t xml:space="preserve"> section of this document. </w:t>
      </w:r>
    </w:p>
    <w:tbl>
      <w:tblPr>
        <w:tblW w:w="8700" w:type="dxa"/>
        <w:tblInd w:w="83" w:type="dxa"/>
        <w:tblLook w:val="04A0"/>
      </w:tblPr>
      <w:tblGrid>
        <w:gridCol w:w="706"/>
        <w:gridCol w:w="706"/>
        <w:gridCol w:w="706"/>
        <w:gridCol w:w="706"/>
        <w:gridCol w:w="1566"/>
        <w:gridCol w:w="1566"/>
        <w:gridCol w:w="1566"/>
        <w:gridCol w:w="1178"/>
      </w:tblGrid>
      <w:tr w:rsidR="00DE5F03" w:rsidRPr="00467BDD" w:rsidTr="00DE5F03">
        <w:trPr>
          <w:trHeight w:val="300"/>
        </w:trPr>
        <w:tc>
          <w:tcPr>
            <w:tcW w:w="8700" w:type="dxa"/>
            <w:gridSpan w:val="8"/>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rsidR="00DE5F03" w:rsidRPr="00467BDD" w:rsidRDefault="00DE5F03" w:rsidP="00824C62">
            <w:pPr>
              <w:spacing w:line="240" w:lineRule="auto"/>
              <w:ind w:firstLine="0"/>
              <w:rPr>
                <w:rFonts w:eastAsia="Times New Roman"/>
                <w:b/>
                <w:bCs/>
                <w:color w:val="000000"/>
                <w:u w:val="single"/>
              </w:rPr>
            </w:pPr>
            <w:r w:rsidRPr="00467BDD">
              <w:rPr>
                <w:rFonts w:eastAsia="Times New Roman"/>
                <w:b/>
                <w:bCs/>
                <w:color w:val="000000"/>
                <w:sz w:val="22"/>
                <w:szCs w:val="22"/>
                <w:u w:val="single"/>
              </w:rPr>
              <w:t xml:space="preserve">Stimulation Register (single 8 bit register, expand to support more channels) </w:t>
            </w:r>
          </w:p>
        </w:tc>
      </w:tr>
      <w:tr w:rsidR="00824C62" w:rsidRPr="00467BDD" w:rsidTr="00DE5F03">
        <w:trPr>
          <w:trHeight w:val="300"/>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7</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6</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5</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0</w:t>
            </w:r>
          </w:p>
        </w:tc>
      </w:tr>
      <w:tr w:rsidR="00824C62" w:rsidRPr="00467BDD" w:rsidTr="00DE5F03">
        <w:trPr>
          <w:trHeight w:val="300"/>
        </w:trPr>
        <w:tc>
          <w:tcPr>
            <w:tcW w:w="28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AF4CDC" w:rsidRPr="00467BDD" w:rsidRDefault="00AF4CDC" w:rsidP="00600DFB">
      <w:pPr>
        <w:ind w:firstLine="0"/>
        <w:jc w:val="center"/>
      </w:pPr>
      <w:bookmarkStart w:id="968" w:name="_Ref368232994"/>
      <w:bookmarkStart w:id="969" w:name="_Toc373086296"/>
      <w:r w:rsidRPr="00467BDD">
        <w:t xml:space="preserve">Table </w:t>
      </w:r>
      <w:bookmarkStart w:id="970" w:name="Table_StimulationiRegister"/>
      <w:r w:rsidR="00C51EBF">
        <w:fldChar w:fldCharType="begin"/>
      </w:r>
      <w:r w:rsidR="009D2550">
        <w:instrText xml:space="preserve"> SEQ Table \* MERGEFORMAT  \* MERGEFORMAT </w:instrText>
      </w:r>
      <w:r w:rsidR="00C51EBF">
        <w:fldChar w:fldCharType="separate"/>
      </w:r>
      <w:r w:rsidR="00DC0366">
        <w:rPr>
          <w:noProof/>
        </w:rPr>
        <w:t>2</w:t>
      </w:r>
      <w:r w:rsidR="00C51EBF">
        <w:fldChar w:fldCharType="end"/>
      </w:r>
      <w:bookmarkEnd w:id="968"/>
      <w:bookmarkEnd w:id="970"/>
      <w:r w:rsidRPr="00467BDD">
        <w:t>:  Stimulation Register</w:t>
      </w:r>
      <w:bookmarkEnd w:id="969"/>
    </w:p>
    <w:p w:rsidR="00402290" w:rsidRDefault="00402290" w:rsidP="00402290">
      <w:pPr>
        <w:pStyle w:val="Heading4"/>
      </w:pPr>
      <w:bookmarkStart w:id="971" w:name="_Ref369947304"/>
      <w:r>
        <w:t>Acquisition Register</w:t>
      </w:r>
      <w:bookmarkEnd w:id="971"/>
    </w:p>
    <w:p w:rsidR="0041203D" w:rsidRPr="00467BDD" w:rsidRDefault="0041203D" w:rsidP="002D0BD9">
      <w:r w:rsidRPr="00467BDD">
        <w:t xml:space="preserve">The Acquisition Register contains a channel mask </w:t>
      </w:r>
      <w:r w:rsidR="00A5749C" w:rsidRPr="00467BDD">
        <w:t>commanding</w:t>
      </w:r>
      <w:r w:rsidRPr="00467BDD">
        <w:t xml:space="preserve"> the channels </w:t>
      </w:r>
      <w:r w:rsidR="00A5749C" w:rsidRPr="00467BDD">
        <w:t>to acquire data from the ADC.  The current use of this register and the ADC module is to acquire on all channel</w:t>
      </w:r>
      <w:r w:rsidR="00C007E8">
        <w:t>s</w:t>
      </w:r>
      <w:r w:rsidR="00A5749C" w:rsidRPr="00467BDD">
        <w:t xml:space="preserve"> or none at all.  By setting bit 0 all channels will acquire data</w:t>
      </w:r>
      <w:r w:rsidR="001661D8" w:rsidRPr="00467BDD">
        <w:t xml:space="preserve"> and by clearing bit 0 all channels will stop acquiring data</w:t>
      </w:r>
      <w:r w:rsidR="00A5749C" w:rsidRPr="00467BDD">
        <w:t>.</w:t>
      </w:r>
      <w:r w:rsidRPr="00467BDD">
        <w:t xml:space="preserve"> </w:t>
      </w:r>
    </w:p>
    <w:tbl>
      <w:tblPr>
        <w:tblW w:w="8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5"/>
        <w:gridCol w:w="695"/>
        <w:gridCol w:w="695"/>
        <w:gridCol w:w="695"/>
        <w:gridCol w:w="1580"/>
        <w:gridCol w:w="1580"/>
        <w:gridCol w:w="1580"/>
        <w:gridCol w:w="1178"/>
      </w:tblGrid>
      <w:tr w:rsidR="0041203D" w:rsidRPr="00467BDD" w:rsidTr="0041203D">
        <w:trPr>
          <w:trHeight w:val="300"/>
        </w:trPr>
        <w:tc>
          <w:tcPr>
            <w:tcW w:w="8698" w:type="dxa"/>
            <w:gridSpan w:val="8"/>
            <w:shd w:val="clear" w:color="auto" w:fill="D5DCE4" w:themeFill="text2" w:themeFillTint="33"/>
            <w:noWrap/>
            <w:vAlign w:val="bottom"/>
            <w:hideMark/>
          </w:tcPr>
          <w:p w:rsidR="0041203D" w:rsidRPr="00467BDD" w:rsidRDefault="0041203D" w:rsidP="0041203D">
            <w:pPr>
              <w:spacing w:line="240" w:lineRule="auto"/>
              <w:ind w:firstLine="0"/>
              <w:rPr>
                <w:rFonts w:eastAsia="Times New Roman"/>
                <w:color w:val="000000"/>
              </w:rPr>
            </w:pPr>
            <w:r w:rsidRPr="00467BDD">
              <w:rPr>
                <w:rFonts w:eastAsia="Times New Roman"/>
                <w:b/>
                <w:bCs/>
                <w:color w:val="000000"/>
                <w:sz w:val="22"/>
                <w:szCs w:val="22"/>
                <w:u w:val="single"/>
              </w:rPr>
              <w:t>Acquisition Register (single 8 bit register, expand to support more channels)</w:t>
            </w:r>
          </w:p>
        </w:tc>
      </w:tr>
      <w:tr w:rsidR="0041203D" w:rsidRPr="00467BDD" w:rsidTr="0041203D">
        <w:trPr>
          <w:trHeight w:val="300"/>
        </w:trPr>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7</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6</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5</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0</w:t>
            </w:r>
          </w:p>
        </w:tc>
      </w:tr>
      <w:tr w:rsidR="00366680" w:rsidRPr="00467BDD" w:rsidTr="00432FE8">
        <w:trPr>
          <w:trHeight w:val="300"/>
        </w:trPr>
        <w:tc>
          <w:tcPr>
            <w:tcW w:w="7520" w:type="dxa"/>
            <w:gridSpan w:val="7"/>
            <w:shd w:val="clear" w:color="auto" w:fill="auto"/>
            <w:noWrap/>
            <w:vAlign w:val="bottom"/>
            <w:hideMark/>
          </w:tcPr>
          <w:p w:rsidR="00366680" w:rsidRPr="00467BDD" w:rsidRDefault="00366680" w:rsidP="00366680">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178" w:type="dxa"/>
            <w:shd w:val="clear" w:color="auto" w:fill="auto"/>
            <w:noWrap/>
            <w:vAlign w:val="bottom"/>
            <w:hideMark/>
          </w:tcPr>
          <w:p w:rsidR="00366680" w:rsidRPr="00467BDD" w:rsidRDefault="00366680" w:rsidP="00844259">
            <w:pPr>
              <w:spacing w:line="240" w:lineRule="auto"/>
              <w:ind w:firstLine="0"/>
              <w:jc w:val="center"/>
              <w:rPr>
                <w:rFonts w:eastAsia="Times New Roman"/>
                <w:color w:val="000000"/>
              </w:rPr>
            </w:pPr>
            <w:proofErr w:type="spellStart"/>
            <w:r>
              <w:rPr>
                <w:rFonts w:eastAsia="Times New Roman"/>
                <w:color w:val="000000"/>
                <w:sz w:val="22"/>
                <w:szCs w:val="22"/>
              </w:rPr>
              <w:t>acq_active</w:t>
            </w:r>
            <w:proofErr w:type="spellEnd"/>
          </w:p>
        </w:tc>
      </w:tr>
    </w:tbl>
    <w:p w:rsidR="00DB4CF6" w:rsidRPr="00467BDD" w:rsidRDefault="00AF4CDC" w:rsidP="00AF4CDC">
      <w:pPr>
        <w:ind w:firstLine="0"/>
        <w:jc w:val="center"/>
      </w:pPr>
      <w:bookmarkStart w:id="972" w:name="_Ref368233000"/>
      <w:bookmarkStart w:id="973" w:name="_Toc373086297"/>
      <w:r w:rsidRPr="00467BDD">
        <w:t xml:space="preserve">Table </w:t>
      </w:r>
      <w:bookmarkStart w:id="974" w:name="Table_AcquisitionRegister"/>
      <w:r w:rsidR="00C51EBF">
        <w:fldChar w:fldCharType="begin"/>
      </w:r>
      <w:r w:rsidR="009D2550">
        <w:instrText xml:space="preserve"> SEQ Table \* MERGEFORMAT  \* MERGEFORMAT </w:instrText>
      </w:r>
      <w:r w:rsidR="00C51EBF">
        <w:fldChar w:fldCharType="separate"/>
      </w:r>
      <w:r w:rsidR="00DC0366">
        <w:rPr>
          <w:noProof/>
        </w:rPr>
        <w:t>3</w:t>
      </w:r>
      <w:r w:rsidR="00C51EBF">
        <w:fldChar w:fldCharType="end"/>
      </w:r>
      <w:bookmarkEnd w:id="972"/>
      <w:bookmarkEnd w:id="974"/>
      <w:r w:rsidRPr="00467BDD">
        <w:t>:  Acquisition Register</w:t>
      </w:r>
      <w:bookmarkEnd w:id="973"/>
    </w:p>
    <w:p w:rsidR="00614E3B" w:rsidRPr="00467BDD" w:rsidRDefault="00614E3B" w:rsidP="00B474D4">
      <w:pPr>
        <w:pStyle w:val="Heading3"/>
        <w:pageBreakBefore/>
      </w:pPr>
      <w:bookmarkStart w:id="975" w:name="_Toc373086226"/>
      <w:r w:rsidRPr="00467BDD">
        <w:lastRenderedPageBreak/>
        <w:t>Analog-to-Digital Converter Module</w:t>
      </w:r>
      <w:bookmarkEnd w:id="975"/>
    </w:p>
    <w:p w:rsidR="00DF67A8" w:rsidRPr="00467BDD" w:rsidRDefault="004D724D" w:rsidP="000C42E5">
      <w:r w:rsidRPr="00467BDD">
        <w:t xml:space="preserve">The Analog-to-Digital Converter Module is used to drive the </w:t>
      </w:r>
      <w:r w:rsidR="00162BF5" w:rsidRPr="00467BDD">
        <w:t xml:space="preserve">AD7606 on the Electrophysiology Interface board.  When bit 0 of the Acquisition Register is set the module acquires digitized readings from the AD7606 </w:t>
      </w:r>
      <w:r w:rsidR="002152A3" w:rsidRPr="00467BDD">
        <w:t xml:space="preserve">and routes them to the USB FIFO.  </w:t>
      </w:r>
      <w:r w:rsidR="00162BF5" w:rsidRPr="00467BDD">
        <w:tab/>
      </w:r>
    </w:p>
    <w:p w:rsidR="004B620F" w:rsidRPr="00467BDD" w:rsidRDefault="004B620F" w:rsidP="004B620F">
      <w:pPr>
        <w:pStyle w:val="Heading4"/>
      </w:pPr>
      <w:r w:rsidRPr="00467BDD">
        <w:t>AD7606</w:t>
      </w:r>
    </w:p>
    <w:p w:rsidR="0004046C" w:rsidRDefault="00A1581D" w:rsidP="000C42E5">
      <w:r w:rsidRPr="00467BDD">
        <w:t>The Analog-to-Digital converter</w:t>
      </w:r>
      <w:r w:rsidR="00D44FF5" w:rsidRPr="00467BDD">
        <w:t xml:space="preserve"> (ADC)</w:t>
      </w:r>
      <w:r w:rsidRPr="00467BDD">
        <w:t xml:space="preserve"> selected for this project </w:t>
      </w:r>
      <w:r w:rsidR="004F39D6">
        <w:t>the</w:t>
      </w:r>
      <w:r w:rsidRPr="00467BDD">
        <w:t xml:space="preserve"> Analog Device AD7606</w:t>
      </w:r>
      <w:r w:rsidR="00F044A8">
        <w:t xml:space="preserve"> </w:t>
      </w:r>
      <w:r w:rsidR="00050BCE">
        <w:t>[</w:t>
      </w:r>
      <w:fldSimple w:instr=" REF Ref_AD7606_2012 \h  \* MERGEFORMAT ">
        <w:r w:rsidR="00DC0366">
          <w:rPr>
            <w:noProof/>
          </w:rPr>
          <w:t>20</w:t>
        </w:r>
      </w:fldSimple>
      <w:r w:rsidR="00050BCE">
        <w:t>]</w:t>
      </w:r>
      <w:r w:rsidRPr="00467BDD">
        <w:t xml:space="preserve">.  It provides </w:t>
      </w:r>
      <w:r w:rsidR="004B6ACA">
        <w:t>eight</w:t>
      </w:r>
      <w:r w:rsidRPr="00467BDD">
        <w:t xml:space="preserve"> channels with 16-bit resolution and can be read with a SPI</w:t>
      </w:r>
      <w:r w:rsidR="007D0E85">
        <w:t>-</w:t>
      </w:r>
      <w:r w:rsidRPr="00467BDD">
        <w:t>like interface</w:t>
      </w:r>
      <w:r w:rsidR="00050BCE">
        <w:t xml:space="preserve"> as shown in </w:t>
      </w:r>
      <w:fldSimple w:instr=" REF _Ref368148091 \h  \* MERGEFORMAT ">
        <w:ins w:id="976" w:author="kbatzer" w:date="2013-11-24T19:54:00Z">
          <w:r w:rsidR="00DC0366" w:rsidRPr="00C72A1C">
            <w:t xml:space="preserve">Figure </w:t>
          </w:r>
          <w:r w:rsidR="00DC0366">
            <w:rPr>
              <w:noProof/>
            </w:rPr>
            <w:t>5</w:t>
          </w:r>
        </w:ins>
        <w:del w:id="977" w:author="kbatzer" w:date="2013-11-24T19:40:00Z">
          <w:r w:rsidR="00A455A1" w:rsidRPr="00C72A1C" w:rsidDel="00361446">
            <w:delText xml:space="preserve">Figure </w:delText>
          </w:r>
          <w:r w:rsidR="00A455A1" w:rsidDel="00361446">
            <w:rPr>
              <w:noProof/>
            </w:rPr>
            <w:delText>3</w:delText>
          </w:r>
        </w:del>
      </w:fldSimple>
      <w:r w:rsidRPr="00467BDD">
        <w:t xml:space="preserve">.  </w:t>
      </w:r>
      <w:r w:rsidR="005A5BEF" w:rsidRPr="00467BDD">
        <w:t xml:space="preserve">A read operation is </w:t>
      </w:r>
      <w:r w:rsidR="00AE1E01">
        <w:t>initiated</w:t>
      </w:r>
      <w:r w:rsidR="005A5BEF" w:rsidRPr="00467BDD">
        <w:t xml:space="preserve"> by pulsing low </w:t>
      </w:r>
      <w:proofErr w:type="spellStart"/>
      <w:r w:rsidR="005A5BEF" w:rsidRPr="00467BDD">
        <w:t>convStA</w:t>
      </w:r>
      <w:proofErr w:type="spellEnd"/>
      <w:r w:rsidR="005A5BEF" w:rsidRPr="00467BDD">
        <w:t xml:space="preserve"> and </w:t>
      </w:r>
      <w:proofErr w:type="spellStart"/>
      <w:r w:rsidR="005A5BEF" w:rsidRPr="00467BDD">
        <w:t>convStB</w:t>
      </w:r>
      <w:proofErr w:type="spellEnd"/>
      <w:r w:rsidR="005A5BEF" w:rsidRPr="00467BDD">
        <w:t xml:space="preserve">.  When Busy signals the conversion is complete CS is dropped low and data is clocked in on </w:t>
      </w:r>
      <w:proofErr w:type="spellStart"/>
      <w:r w:rsidR="005A5BEF" w:rsidRPr="00467BDD">
        <w:t>doutA</w:t>
      </w:r>
      <w:proofErr w:type="spellEnd"/>
      <w:r w:rsidR="005A5BEF" w:rsidRPr="00467BDD">
        <w:t xml:space="preserve"> and </w:t>
      </w:r>
      <w:proofErr w:type="spellStart"/>
      <w:r w:rsidR="005A5BEF" w:rsidRPr="00467BDD">
        <w:t>doutB</w:t>
      </w:r>
      <w:proofErr w:type="spellEnd"/>
      <w:r w:rsidR="005A5BEF" w:rsidRPr="00467BDD">
        <w:t>.</w:t>
      </w:r>
      <w:r w:rsidR="007D0E85">
        <w:t xml:space="preserve">  </w:t>
      </w:r>
    </w:p>
    <w:p w:rsidR="00A1581D" w:rsidRPr="00467BDD" w:rsidRDefault="0004046C" w:rsidP="000C42E5">
      <w:r>
        <w:t xml:space="preserve">Note that </w:t>
      </w:r>
      <w:proofErr w:type="spellStart"/>
      <w:r>
        <w:t>convStA</w:t>
      </w:r>
      <w:proofErr w:type="spellEnd"/>
      <w:r>
        <w:t xml:space="preserve">, </w:t>
      </w:r>
      <w:proofErr w:type="spellStart"/>
      <w:r>
        <w:t>convStB</w:t>
      </w:r>
      <w:proofErr w:type="spellEnd"/>
      <w:r>
        <w:t xml:space="preserve">, and Busy are not shown in </w:t>
      </w:r>
      <w:fldSimple w:instr=" REF _Ref368148091 \h  \* MERGEFORMAT ">
        <w:ins w:id="978" w:author="kbatzer" w:date="2013-11-24T19:54:00Z">
          <w:r w:rsidR="00DC0366" w:rsidRPr="00C72A1C">
            <w:t xml:space="preserve">Figure </w:t>
          </w:r>
          <w:r w:rsidR="00DC0366">
            <w:rPr>
              <w:noProof/>
            </w:rPr>
            <w:t>5</w:t>
          </w:r>
        </w:ins>
        <w:del w:id="979" w:author="kbatzer" w:date="2013-11-24T19:40:00Z">
          <w:r w:rsidR="00A455A1" w:rsidRPr="00C72A1C" w:rsidDel="00361446">
            <w:delText xml:space="preserve">Figure </w:delText>
          </w:r>
          <w:r w:rsidR="00A455A1" w:rsidDel="00361446">
            <w:rPr>
              <w:noProof/>
            </w:rPr>
            <w:delText>3</w:delText>
          </w:r>
        </w:del>
      </w:fldSimple>
      <w:r>
        <w:t>.  For further</w:t>
      </w:r>
      <w:r w:rsidR="007D0E85">
        <w:t xml:space="preserve"> information </w:t>
      </w:r>
      <w:r>
        <w:t>s</w:t>
      </w:r>
      <w:r w:rsidR="007D0E85">
        <w:t>ee [</w:t>
      </w:r>
      <w:fldSimple w:instr=" REF Ref_AD7606_2012 \h  \* MERGEFORMAT ">
        <w:r w:rsidR="00DC0366">
          <w:rPr>
            <w:noProof/>
          </w:rPr>
          <w:t>20</w:t>
        </w:r>
      </w:fldSimple>
      <w:r w:rsidR="007D0E85">
        <w:t>].</w:t>
      </w:r>
    </w:p>
    <w:p w:rsidR="00B6616D" w:rsidRDefault="00B6616D" w:rsidP="00050BCE">
      <w:pPr>
        <w:ind w:firstLine="0"/>
        <w:jc w:val="center"/>
      </w:pPr>
      <w:r w:rsidRPr="00467BDD">
        <w:rPr>
          <w:noProof/>
        </w:rPr>
        <w:drawing>
          <wp:inline distT="0" distB="0" distL="0" distR="0">
            <wp:extent cx="5313478" cy="1606163"/>
            <wp:effectExtent l="19050" t="0" r="1472"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r="2531" b="10535"/>
                    <a:stretch>
                      <a:fillRect/>
                    </a:stretch>
                  </pic:blipFill>
                  <pic:spPr bwMode="auto">
                    <a:xfrm>
                      <a:off x="0" y="0"/>
                      <a:ext cx="5313478" cy="1606163"/>
                    </a:xfrm>
                    <a:prstGeom prst="rect">
                      <a:avLst/>
                    </a:prstGeom>
                    <a:noFill/>
                    <a:ln w="9525">
                      <a:noFill/>
                      <a:miter lim="800000"/>
                      <a:headEnd/>
                      <a:tailEnd/>
                    </a:ln>
                  </pic:spPr>
                </pic:pic>
              </a:graphicData>
            </a:graphic>
          </wp:inline>
        </w:drawing>
      </w:r>
    </w:p>
    <w:p w:rsidR="00050BCE" w:rsidRPr="00C72A1C" w:rsidRDefault="00050BCE" w:rsidP="00050BCE">
      <w:pPr>
        <w:ind w:firstLine="0"/>
        <w:jc w:val="center"/>
      </w:pPr>
      <w:bookmarkStart w:id="980" w:name="_Ref368148091"/>
      <w:bookmarkStart w:id="981" w:name="_Toc373086261"/>
      <w:r w:rsidRPr="00C72A1C">
        <w:t xml:space="preserve">Figure </w:t>
      </w:r>
      <w:r w:rsidR="00C51EBF" w:rsidRPr="00C72A1C">
        <w:fldChar w:fldCharType="begin"/>
      </w:r>
      <w:r w:rsidR="00624F31" w:rsidRPr="00C72A1C">
        <w:instrText xml:space="preserve"> SEQ Figure \* ARABIC </w:instrText>
      </w:r>
      <w:r w:rsidR="00C51EBF" w:rsidRPr="00C72A1C">
        <w:fldChar w:fldCharType="separate"/>
      </w:r>
      <w:ins w:id="982" w:author="kbatzer" w:date="2013-11-24T19:54:00Z">
        <w:r w:rsidR="00DC0366">
          <w:rPr>
            <w:noProof/>
          </w:rPr>
          <w:t>5</w:t>
        </w:r>
      </w:ins>
      <w:del w:id="983" w:author="kbatzer" w:date="2013-11-24T19:52:00Z">
        <w:r w:rsidR="00361446" w:rsidDel="00DC0366">
          <w:rPr>
            <w:noProof/>
          </w:rPr>
          <w:delText>3</w:delText>
        </w:r>
      </w:del>
      <w:r w:rsidR="00C51EBF" w:rsidRPr="00C72A1C">
        <w:fldChar w:fldCharType="end"/>
      </w:r>
      <w:bookmarkEnd w:id="980"/>
      <w:r w:rsidRPr="00C72A1C">
        <w:t>:  AD7606 Serial Read Operation (</w:t>
      </w:r>
      <w:r w:rsidR="00B6140D" w:rsidRPr="00C72A1C">
        <w:t>F</w:t>
      </w:r>
      <w:r w:rsidRPr="00C72A1C">
        <w:t xml:space="preserve">igure 6 </w:t>
      </w:r>
      <w:r w:rsidR="008E317E">
        <w:t>from</w:t>
      </w:r>
      <w:r w:rsidRPr="00C72A1C">
        <w:t xml:space="preserve"> [</w:t>
      </w:r>
      <w:fldSimple w:instr=" REF Ref_AD7606_2012 \h  \* MERGEFORMAT ">
        <w:r w:rsidR="00DC0366">
          <w:rPr>
            <w:noProof/>
          </w:rPr>
          <w:t>20</w:t>
        </w:r>
      </w:fldSimple>
      <w:r w:rsidRPr="00C72A1C">
        <w:t>])</w:t>
      </w:r>
      <w:bookmarkEnd w:id="981"/>
    </w:p>
    <w:p w:rsidR="002355A6" w:rsidRPr="00467BDD" w:rsidRDefault="002355A6" w:rsidP="0098086D">
      <w:pPr>
        <w:ind w:firstLine="0"/>
      </w:pPr>
      <w:r w:rsidRPr="00467BDD">
        <w:tab/>
      </w:r>
    </w:p>
    <w:p w:rsidR="00D44FF5" w:rsidRPr="00467BDD" w:rsidRDefault="00D44FF5" w:rsidP="00D44FF5">
      <w:pPr>
        <w:pStyle w:val="Heading4"/>
      </w:pPr>
      <w:r w:rsidRPr="00467BDD">
        <w:t>ADC Module Implementation</w:t>
      </w:r>
    </w:p>
    <w:p w:rsidR="00CE2683" w:rsidRPr="00467BDD" w:rsidRDefault="00F26BA9" w:rsidP="006C1B76">
      <w:r w:rsidRPr="00467BDD">
        <w:t>The ADC Module trigge</w:t>
      </w:r>
      <w:r w:rsidR="00472B3F">
        <w:t>rs</w:t>
      </w:r>
      <w:r w:rsidRPr="00467BDD">
        <w:t xml:space="preserve"> ADC reads, packetizing read data, and writing packets to the USB FIFO.</w:t>
      </w:r>
      <w:r w:rsidR="00CE2683" w:rsidRPr="00467BDD">
        <w:t xml:space="preserve">  </w:t>
      </w:r>
      <w:r w:rsidR="00C51EBF">
        <w:fldChar w:fldCharType="begin"/>
      </w:r>
      <w:r w:rsidR="00E87184">
        <w:instrText xml:space="preserve"> REF _Ref368231502 \h </w:instrText>
      </w:r>
      <w:r w:rsidR="00C51EBF">
        <w:fldChar w:fldCharType="separate"/>
      </w:r>
      <w:ins w:id="984" w:author="kbatzer" w:date="2013-11-24T19:54:00Z">
        <w:r w:rsidR="00DC0366" w:rsidRPr="00E87184">
          <w:t xml:space="preserve">Figure </w:t>
        </w:r>
        <w:r w:rsidR="00DC0366">
          <w:rPr>
            <w:noProof/>
          </w:rPr>
          <w:t>6</w:t>
        </w:r>
      </w:ins>
      <w:del w:id="985" w:author="kbatzer" w:date="2013-11-24T19:40:00Z">
        <w:r w:rsidR="00A455A1" w:rsidRPr="00E87184" w:rsidDel="00361446">
          <w:delText xml:space="preserve">Figure </w:delText>
        </w:r>
        <w:r w:rsidR="00A455A1" w:rsidDel="00361446">
          <w:rPr>
            <w:noProof/>
          </w:rPr>
          <w:delText>4</w:delText>
        </w:r>
      </w:del>
      <w:r w:rsidR="00C51EBF">
        <w:fldChar w:fldCharType="end"/>
      </w:r>
      <w:r w:rsidR="00E87184">
        <w:t xml:space="preserve"> </w:t>
      </w:r>
      <w:r w:rsidR="00CE2683" w:rsidRPr="00467BDD">
        <w:t>provides a block diagram of the ADC Module</w:t>
      </w:r>
      <w:r w:rsidR="00FF3F80" w:rsidRPr="00467BDD">
        <w:t>.</w:t>
      </w:r>
      <w:r w:rsidR="00CE2683" w:rsidRPr="00467BDD">
        <w:t xml:space="preserve"> </w:t>
      </w:r>
      <w:r w:rsidR="00FF3F80" w:rsidRPr="00467BDD">
        <w:t xml:space="preserve"> </w:t>
      </w:r>
      <w:r w:rsidR="00C51EBF">
        <w:fldChar w:fldCharType="begin"/>
      </w:r>
      <w:r w:rsidR="00E87184">
        <w:instrText xml:space="preserve"> REF _Ref368231593 \h </w:instrText>
      </w:r>
      <w:r w:rsidR="00C51EBF">
        <w:fldChar w:fldCharType="separate"/>
      </w:r>
      <w:ins w:id="986" w:author="kbatzer" w:date="2013-11-24T19:54:00Z">
        <w:r w:rsidR="00DC0366" w:rsidRPr="00467BDD">
          <w:t xml:space="preserve">Table </w:t>
        </w:r>
        <w:r w:rsidR="00DC0366">
          <w:rPr>
            <w:noProof/>
          </w:rPr>
          <w:t>4</w:t>
        </w:r>
      </w:ins>
      <w:del w:id="987" w:author="kbatzer" w:date="2013-11-24T19:40:00Z">
        <w:r w:rsidR="00A455A1" w:rsidRPr="00467BDD" w:rsidDel="00361446">
          <w:delText xml:space="preserve">Table </w:delText>
        </w:r>
        <w:r w:rsidR="00A455A1" w:rsidDel="00361446">
          <w:rPr>
            <w:noProof/>
          </w:rPr>
          <w:delText>4</w:delText>
        </w:r>
      </w:del>
      <w:r w:rsidR="00C51EBF">
        <w:fldChar w:fldCharType="end"/>
      </w:r>
      <w:r w:rsidR="00FF3F80" w:rsidRPr="00467BDD">
        <w:t xml:space="preserve"> provides an overview of all IO for the module.  </w:t>
      </w:r>
      <w:fldSimple w:instr=" REF _Ref368231526 \h  \* MERGEFORMAT ">
        <w:ins w:id="988" w:author="kbatzer" w:date="2013-11-24T19:54:00Z">
          <w:r w:rsidR="00DC0366" w:rsidRPr="00467BDD">
            <w:t xml:space="preserve">Figure </w:t>
          </w:r>
          <w:r w:rsidR="00DC0366">
            <w:rPr>
              <w:noProof/>
            </w:rPr>
            <w:t>7</w:t>
          </w:r>
        </w:ins>
        <w:del w:id="989" w:author="kbatzer" w:date="2013-11-24T19:40:00Z">
          <w:r w:rsidR="00A455A1" w:rsidRPr="00467BDD" w:rsidDel="00361446">
            <w:delText xml:space="preserve">Figure </w:delText>
          </w:r>
          <w:r w:rsidR="00A455A1" w:rsidDel="00361446">
            <w:rPr>
              <w:noProof/>
            </w:rPr>
            <w:delText>5</w:delText>
          </w:r>
        </w:del>
      </w:fldSimple>
      <w:r w:rsidR="00CE2683" w:rsidRPr="00E87184">
        <w:t xml:space="preserve"> provides</w:t>
      </w:r>
      <w:r w:rsidR="00CE2683" w:rsidRPr="00467BDD">
        <w:t xml:space="preserve"> an overview of the </w:t>
      </w:r>
      <w:r w:rsidR="00CE2683" w:rsidRPr="00467BDD">
        <w:lastRenderedPageBreak/>
        <w:t>sequence of events performed by the ADC Module.</w:t>
      </w:r>
      <w:r w:rsidR="003E0440" w:rsidRPr="00467BDD">
        <w:t xml:space="preserve">  Note that </w:t>
      </w:r>
      <w:r w:rsidR="00C51EBF">
        <w:fldChar w:fldCharType="begin"/>
      </w:r>
      <w:r w:rsidR="00E87184">
        <w:instrText xml:space="preserve"> REF _Ref368231593 \h </w:instrText>
      </w:r>
      <w:r w:rsidR="00C51EBF">
        <w:fldChar w:fldCharType="separate"/>
      </w:r>
      <w:ins w:id="990" w:author="kbatzer" w:date="2013-11-24T19:54:00Z">
        <w:r w:rsidR="00DC0366" w:rsidRPr="00467BDD">
          <w:t xml:space="preserve">Table </w:t>
        </w:r>
        <w:r w:rsidR="00DC0366">
          <w:rPr>
            <w:noProof/>
          </w:rPr>
          <w:t>4</w:t>
        </w:r>
      </w:ins>
      <w:del w:id="991" w:author="kbatzer" w:date="2013-11-24T19:40:00Z">
        <w:r w:rsidR="00A455A1" w:rsidRPr="00467BDD" w:rsidDel="00361446">
          <w:delText xml:space="preserve">Table </w:delText>
        </w:r>
        <w:r w:rsidR="00A455A1" w:rsidDel="00361446">
          <w:rPr>
            <w:noProof/>
          </w:rPr>
          <w:delText>4</w:delText>
        </w:r>
      </w:del>
      <w:r w:rsidR="00C51EBF">
        <w:fldChar w:fldCharType="end"/>
      </w:r>
      <w:r w:rsidR="003E0440" w:rsidRPr="00467BDD">
        <w:t xml:space="preserve"> groups signals into multiple headings (USB FIFO, ADC </w:t>
      </w:r>
      <w:proofErr w:type="spellStart"/>
      <w:r w:rsidR="003E0440" w:rsidRPr="00467BDD">
        <w:t>Comm</w:t>
      </w:r>
      <w:proofErr w:type="spellEnd"/>
      <w:r w:rsidR="003E0440" w:rsidRPr="00467BDD">
        <w:t xml:space="preserve">, and ADC Control) and that </w:t>
      </w:r>
      <w:r w:rsidR="00C51EBF">
        <w:fldChar w:fldCharType="begin"/>
      </w:r>
      <w:r w:rsidR="00E87184">
        <w:instrText xml:space="preserve"> REF _Ref368231502 \h </w:instrText>
      </w:r>
      <w:r w:rsidR="00C51EBF">
        <w:fldChar w:fldCharType="separate"/>
      </w:r>
      <w:ins w:id="992" w:author="kbatzer" w:date="2013-11-24T19:54:00Z">
        <w:r w:rsidR="00DC0366" w:rsidRPr="00E87184">
          <w:t xml:space="preserve">Figure </w:t>
        </w:r>
        <w:r w:rsidR="00DC0366">
          <w:rPr>
            <w:noProof/>
          </w:rPr>
          <w:t>6</w:t>
        </w:r>
      </w:ins>
      <w:del w:id="993" w:author="kbatzer" w:date="2013-11-24T19:40:00Z">
        <w:r w:rsidR="00A455A1" w:rsidRPr="00E87184" w:rsidDel="00361446">
          <w:delText xml:space="preserve">Figure </w:delText>
        </w:r>
        <w:r w:rsidR="00A455A1" w:rsidDel="00361446">
          <w:rPr>
            <w:noProof/>
          </w:rPr>
          <w:delText>4</w:delText>
        </w:r>
      </w:del>
      <w:r w:rsidR="00C51EBF">
        <w:fldChar w:fldCharType="end"/>
      </w:r>
      <w:r w:rsidR="003E0440" w:rsidRPr="00467BDD">
        <w:t xml:space="preserve"> uses these groupings for defining connections.</w:t>
      </w:r>
    </w:p>
    <w:tbl>
      <w:tblPr>
        <w:tblStyle w:val="TableGrid"/>
        <w:tblW w:w="0" w:type="auto"/>
        <w:jc w:val="center"/>
        <w:tblLook w:val="04A0"/>
      </w:tblPr>
      <w:tblGrid>
        <w:gridCol w:w="2808"/>
        <w:gridCol w:w="5940"/>
      </w:tblGrid>
      <w:tr w:rsidR="00A82E2B" w:rsidRPr="00467BDD" w:rsidTr="00DD5052">
        <w:trPr>
          <w:trHeight w:val="440"/>
          <w:jc w:val="center"/>
        </w:trPr>
        <w:tc>
          <w:tcPr>
            <w:tcW w:w="2808"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A82E2B" w:rsidRPr="00467BDD" w:rsidTr="00DD5052">
        <w:trPr>
          <w:trHeight w:val="359"/>
          <w:jc w:val="center"/>
        </w:trPr>
        <w:tc>
          <w:tcPr>
            <w:tcW w:w="8748" w:type="dxa"/>
            <w:gridSpan w:val="2"/>
            <w:shd w:val="clear" w:color="auto" w:fill="D5DCE4" w:themeFill="text2" w:themeFillTint="33"/>
            <w:vAlign w:val="center"/>
          </w:tcPr>
          <w:p w:rsidR="00A82E2B" w:rsidRPr="00467BDD" w:rsidRDefault="00A82E2B" w:rsidP="00DD5052">
            <w:pPr>
              <w:keepNext/>
              <w:keepLines/>
              <w:spacing w:line="240" w:lineRule="auto"/>
              <w:ind w:firstLine="0"/>
              <w:jc w:val="center"/>
              <w:rPr>
                <w:rFonts w:eastAsia="Times New Roman"/>
                <w:b/>
                <w:color w:val="000000"/>
              </w:rPr>
            </w:pPr>
            <w:r w:rsidRPr="00467BDD">
              <w:rPr>
                <w:rFonts w:eastAsia="Times New Roman"/>
                <w:b/>
                <w:color w:val="000000"/>
              </w:rPr>
              <w:t>USB FIFO Signals</w:t>
            </w:r>
          </w:p>
        </w:tc>
      </w:tr>
      <w:tr w:rsidR="00A82E2B" w:rsidRPr="00467BDD" w:rsidTr="00DD0383">
        <w:trPr>
          <w:trHeight w:val="35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FIFO_DIN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8-bit parallel data bus for writing to the USB FIFO</w:t>
            </w:r>
          </w:p>
        </w:tc>
      </w:tr>
      <w:tr w:rsidR="00A82E2B" w:rsidRPr="00467BDD" w:rsidTr="00DD0383">
        <w:trPr>
          <w:trHeight w:val="52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FIFO_WR_EN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Pulsing signal writes data on FIFO_DIN to USB FIFO  (Active High)</w:t>
            </w:r>
          </w:p>
        </w:tc>
      </w:tr>
      <w:tr w:rsidR="00A82E2B" w:rsidRPr="00467BDD" w:rsidTr="00DD0383">
        <w:trPr>
          <w:trHeight w:val="34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FIFO_WR_CLK</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Clock driving the operation of the FIFO write side</w:t>
            </w:r>
          </w:p>
        </w:tc>
      </w:tr>
      <w:tr w:rsidR="00A82E2B" w:rsidRPr="00467BDD" w:rsidTr="00DD0383">
        <w:trPr>
          <w:trHeight w:val="80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FIFO_PROG_FULL</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Flag indicating the FIFO has reached a programmable threshold (currently 32256).  This is used to ensure that there is enough room for a full packet to be written to the FIFO before starting.</w:t>
            </w:r>
          </w:p>
        </w:tc>
      </w:tr>
      <w:tr w:rsidR="00A82E2B" w:rsidRPr="00467BDD" w:rsidTr="00DD5052">
        <w:trPr>
          <w:trHeight w:val="395"/>
          <w:jc w:val="center"/>
        </w:trPr>
        <w:tc>
          <w:tcPr>
            <w:tcW w:w="8748" w:type="dxa"/>
            <w:gridSpan w:val="2"/>
            <w:shd w:val="clear" w:color="auto" w:fill="D5DCE4" w:themeFill="text2" w:themeFillTint="33"/>
            <w:vAlign w:val="center"/>
          </w:tcPr>
          <w:p w:rsidR="00A82E2B" w:rsidRPr="00467BDD" w:rsidRDefault="00406855" w:rsidP="00DD5052">
            <w:pPr>
              <w:keepNext/>
              <w:keepLines/>
              <w:spacing w:line="240" w:lineRule="auto"/>
              <w:ind w:firstLine="0"/>
              <w:jc w:val="center"/>
              <w:rPr>
                <w:rFonts w:eastAsia="Times New Roman"/>
                <w:b/>
                <w:color w:val="000000"/>
              </w:rPr>
            </w:pPr>
            <w:r w:rsidRPr="00467BDD">
              <w:rPr>
                <w:rFonts w:eastAsia="Times New Roman"/>
                <w:b/>
                <w:color w:val="000000"/>
              </w:rPr>
              <w:t>ADC Communication</w:t>
            </w:r>
            <w:r w:rsidR="00A82E2B" w:rsidRPr="00467BDD">
              <w:rPr>
                <w:rFonts w:eastAsia="Times New Roman"/>
                <w:b/>
                <w:color w:val="000000"/>
              </w:rPr>
              <w:t xml:space="preserve"> Signals</w:t>
            </w:r>
            <w:r w:rsidRPr="00467BDD">
              <w:rPr>
                <w:rFonts w:eastAsia="Times New Roman"/>
                <w:b/>
                <w:color w:val="000000"/>
              </w:rPr>
              <w:t xml:space="preserve"> (AD7606)</w:t>
            </w:r>
          </w:p>
        </w:tc>
      </w:tr>
      <w:tr w:rsidR="00A82E2B" w:rsidRPr="00467BDD" w:rsidTr="00DD5052">
        <w:trPr>
          <w:trHeight w:val="350"/>
          <w:jc w:val="center"/>
        </w:trPr>
        <w:tc>
          <w:tcPr>
            <w:tcW w:w="2808" w:type="dxa"/>
            <w:shd w:val="clear" w:color="auto" w:fill="FFFFFF" w:themeFill="background1"/>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CS</w:t>
            </w:r>
          </w:p>
        </w:tc>
        <w:tc>
          <w:tcPr>
            <w:tcW w:w="5940" w:type="dxa"/>
            <w:shd w:val="clear" w:color="auto" w:fill="FFFFFF" w:themeFill="background1"/>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Chip Select.  Frames data transfer (Active Low)</w:t>
            </w:r>
          </w:p>
        </w:tc>
      </w:tr>
      <w:tr w:rsidR="008F51F1" w:rsidRPr="00467BDD" w:rsidTr="00C30E69">
        <w:trPr>
          <w:trHeight w:val="395"/>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sCLK</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Serial Clock for data transfers.  Data clocked in on rising edge.</w:t>
            </w:r>
          </w:p>
        </w:tc>
      </w:tr>
      <w:tr w:rsidR="008F51F1" w:rsidRPr="00467BDD" w:rsidTr="00C30E69">
        <w:trPr>
          <w:trHeight w:val="43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doutA</w:t>
            </w:r>
            <w:proofErr w:type="spellEnd"/>
          </w:p>
        </w:tc>
        <w:tc>
          <w:tcPr>
            <w:tcW w:w="5940" w:type="dxa"/>
            <w:shd w:val="clear" w:color="auto" w:fill="FFFFFF" w:themeFill="background1"/>
            <w:vAlign w:val="center"/>
          </w:tcPr>
          <w:p w:rsidR="008F51F1" w:rsidRPr="00467BDD" w:rsidRDefault="008F51F1" w:rsidP="004B6ACA">
            <w:pPr>
              <w:keepNext/>
              <w:keepLines/>
              <w:spacing w:line="240" w:lineRule="auto"/>
              <w:ind w:firstLine="0"/>
              <w:rPr>
                <w:rFonts w:eastAsia="Times New Roman"/>
                <w:color w:val="000000"/>
              </w:rPr>
            </w:pPr>
            <w:r w:rsidRPr="00467BDD">
              <w:rPr>
                <w:rFonts w:eastAsia="Times New Roman"/>
                <w:color w:val="000000"/>
              </w:rPr>
              <w:t>Serial data out A.</w:t>
            </w:r>
            <w:r w:rsidR="00C30E69" w:rsidRPr="00467BDD">
              <w:rPr>
                <w:rFonts w:eastAsia="Times New Roman"/>
                <w:color w:val="000000"/>
              </w:rPr>
              <w:t xml:space="preserve">  </w:t>
            </w:r>
            <w:r w:rsidRPr="00467BDD">
              <w:rPr>
                <w:rFonts w:eastAsia="Times New Roman"/>
                <w:color w:val="000000"/>
              </w:rPr>
              <w:t>Channels 1</w:t>
            </w:r>
            <w:r w:rsidR="004B6ACA">
              <w:rPr>
                <w:rFonts w:eastAsia="Times New Roman"/>
                <w:color w:val="000000"/>
              </w:rPr>
              <w:t xml:space="preserve">, 2, 3, and 4 </w:t>
            </w:r>
            <w:r w:rsidRPr="00467BDD">
              <w:rPr>
                <w:rFonts w:eastAsia="Times New Roman"/>
                <w:color w:val="000000"/>
              </w:rPr>
              <w:t xml:space="preserve">are clocked in on </w:t>
            </w:r>
            <w:proofErr w:type="spellStart"/>
            <w:r w:rsidRPr="00467BDD">
              <w:rPr>
                <w:rFonts w:eastAsia="Times New Roman"/>
                <w:color w:val="000000"/>
              </w:rPr>
              <w:t>doutA</w:t>
            </w:r>
            <w:proofErr w:type="spellEnd"/>
            <w:r w:rsidRPr="00467BDD">
              <w:rPr>
                <w:rFonts w:eastAsia="Times New Roman"/>
                <w:color w:val="000000"/>
              </w:rPr>
              <w:t>.</w:t>
            </w:r>
          </w:p>
        </w:tc>
      </w:tr>
      <w:tr w:rsidR="008F51F1" w:rsidRPr="00467BDD" w:rsidTr="00C30E69">
        <w:trPr>
          <w:trHeight w:val="44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doutB</w:t>
            </w:r>
            <w:proofErr w:type="spellEnd"/>
          </w:p>
        </w:tc>
        <w:tc>
          <w:tcPr>
            <w:tcW w:w="5940" w:type="dxa"/>
            <w:shd w:val="clear" w:color="auto" w:fill="FFFFFF" w:themeFill="background1"/>
            <w:vAlign w:val="center"/>
          </w:tcPr>
          <w:p w:rsidR="008F51F1" w:rsidRPr="00467BDD" w:rsidRDefault="008F51F1" w:rsidP="004B6ACA">
            <w:pPr>
              <w:keepNext/>
              <w:keepLines/>
              <w:spacing w:line="276" w:lineRule="auto"/>
              <w:ind w:firstLine="0"/>
              <w:rPr>
                <w:rFonts w:eastAsia="Times New Roman"/>
                <w:color w:val="000000"/>
              </w:rPr>
            </w:pPr>
            <w:r w:rsidRPr="00467BDD">
              <w:rPr>
                <w:rFonts w:eastAsia="Times New Roman"/>
                <w:color w:val="000000"/>
              </w:rPr>
              <w:t>Serial data out B.</w:t>
            </w:r>
            <w:r w:rsidR="00C30E69" w:rsidRPr="00467BDD">
              <w:rPr>
                <w:rFonts w:eastAsia="Times New Roman"/>
                <w:color w:val="000000"/>
              </w:rPr>
              <w:t xml:space="preserve">  </w:t>
            </w:r>
            <w:r w:rsidRPr="00467BDD">
              <w:rPr>
                <w:rFonts w:eastAsia="Times New Roman"/>
                <w:color w:val="000000"/>
              </w:rPr>
              <w:t xml:space="preserve">Channels </w:t>
            </w:r>
            <w:r w:rsidR="004B6ACA">
              <w:rPr>
                <w:rFonts w:eastAsia="Times New Roman"/>
                <w:color w:val="000000"/>
              </w:rPr>
              <w:t>5, 6, 7, and 8</w:t>
            </w:r>
            <w:r w:rsidRPr="00467BDD">
              <w:rPr>
                <w:rFonts w:eastAsia="Times New Roman"/>
                <w:color w:val="000000"/>
              </w:rPr>
              <w:t xml:space="preserve"> are clocked in on </w:t>
            </w:r>
            <w:proofErr w:type="spellStart"/>
            <w:r w:rsidRPr="00467BDD">
              <w:rPr>
                <w:rFonts w:eastAsia="Times New Roman"/>
                <w:color w:val="000000"/>
              </w:rPr>
              <w:t>doutB</w:t>
            </w:r>
            <w:proofErr w:type="spellEnd"/>
            <w:r w:rsidRPr="00467BDD">
              <w:rPr>
                <w:rFonts w:eastAsia="Times New Roman"/>
                <w:color w:val="000000"/>
              </w:rPr>
              <w:t>.</w:t>
            </w:r>
          </w:p>
        </w:tc>
      </w:tr>
      <w:tr w:rsidR="008F51F1" w:rsidRPr="00467BDD" w:rsidTr="008F51F1">
        <w:trPr>
          <w:trHeight w:val="458"/>
          <w:jc w:val="center"/>
        </w:trPr>
        <w:tc>
          <w:tcPr>
            <w:tcW w:w="8748" w:type="dxa"/>
            <w:gridSpan w:val="2"/>
            <w:shd w:val="clear" w:color="auto" w:fill="D5DCE4" w:themeFill="text2" w:themeFillTint="33"/>
            <w:vAlign w:val="center"/>
          </w:tcPr>
          <w:p w:rsidR="008F51F1" w:rsidRPr="00467BDD" w:rsidRDefault="008F51F1" w:rsidP="008F51F1">
            <w:pPr>
              <w:keepNext/>
              <w:keepLines/>
              <w:spacing w:line="276" w:lineRule="auto"/>
              <w:ind w:firstLine="0"/>
              <w:jc w:val="center"/>
              <w:rPr>
                <w:rFonts w:eastAsia="Times New Roman"/>
                <w:b/>
                <w:color w:val="000000"/>
              </w:rPr>
            </w:pPr>
            <w:r w:rsidRPr="00467BDD">
              <w:rPr>
                <w:rFonts w:eastAsia="Times New Roman"/>
                <w:b/>
                <w:color w:val="000000"/>
              </w:rPr>
              <w:t>ADC Control Signals (AD7606)</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adcRANGE</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Analog input range select.  </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+- 5 V</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+- 10 V (RTSC Setting)</w:t>
            </w:r>
          </w:p>
        </w:tc>
      </w:tr>
      <w:tr w:rsidR="008F51F1" w:rsidRPr="00467BDD" w:rsidTr="00DD5052">
        <w:trPr>
          <w:trHeight w:val="61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adcRESET</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Reset signal (Active High).  Upon initialization reset is held high for 30 </w:t>
            </w:r>
            <w:proofErr w:type="spellStart"/>
            <w:r w:rsidRPr="00467BDD">
              <w:rPr>
                <w:rFonts w:eastAsia="Times New Roman"/>
                <w:color w:val="000000"/>
              </w:rPr>
              <w:t>ms.</w:t>
            </w:r>
            <w:proofErr w:type="spellEnd"/>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adcSTDBY</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Standby Mode (Active Low).</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For RTSC, </w:t>
            </w:r>
            <w:proofErr w:type="spellStart"/>
            <w:r w:rsidRPr="00467BDD">
              <w:rPr>
                <w:rFonts w:eastAsia="Times New Roman"/>
                <w:color w:val="000000"/>
              </w:rPr>
              <w:t>adcSTDY</w:t>
            </w:r>
            <w:proofErr w:type="spellEnd"/>
            <w:r w:rsidRPr="00467BDD">
              <w:rPr>
                <w:rFonts w:eastAsia="Times New Roman"/>
                <w:color w:val="000000"/>
              </w:rPr>
              <w:t xml:space="preserve"> = 1 (unused)</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convStA</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Conversion Start A (Active Low).  Pulse to initiate conversions on analog input channels.  </w:t>
            </w:r>
            <w:proofErr w:type="spellStart"/>
            <w:r w:rsidRPr="00467BDD">
              <w:rPr>
                <w:rFonts w:eastAsia="Times New Roman"/>
                <w:color w:val="000000"/>
              </w:rPr>
              <w:t>ConvStA</w:t>
            </w:r>
            <w:proofErr w:type="spellEnd"/>
            <w:r w:rsidRPr="00467BDD">
              <w:rPr>
                <w:rFonts w:eastAsia="Times New Roman"/>
                <w:color w:val="000000"/>
              </w:rPr>
              <w:t xml:space="preserve"> and </w:t>
            </w:r>
            <w:proofErr w:type="spellStart"/>
            <w:r w:rsidRPr="00467BDD">
              <w:rPr>
                <w:rFonts w:eastAsia="Times New Roman"/>
                <w:color w:val="000000"/>
              </w:rPr>
              <w:t>ConvStB</w:t>
            </w:r>
            <w:proofErr w:type="spellEnd"/>
            <w:r w:rsidRPr="00467BDD">
              <w:rPr>
                <w:rFonts w:eastAsia="Times New Roman"/>
                <w:color w:val="000000"/>
              </w:rPr>
              <w:t xml:space="preserve"> are tied together in the RTSC to allow synchronized sampling.</w:t>
            </w:r>
          </w:p>
        </w:tc>
      </w:tr>
      <w:tr w:rsidR="008F51F1" w:rsidRPr="00467BDD" w:rsidTr="00DD5052">
        <w:trPr>
          <w:trHeight w:val="88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convStB</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Conversion Start B (Active Low).  Pulse to initiate conversions on analog input channels. </w:t>
            </w:r>
            <w:proofErr w:type="spellStart"/>
            <w:r w:rsidRPr="00467BDD">
              <w:rPr>
                <w:rFonts w:eastAsia="Times New Roman"/>
                <w:color w:val="000000"/>
              </w:rPr>
              <w:t>ConvStA</w:t>
            </w:r>
            <w:proofErr w:type="spellEnd"/>
            <w:r w:rsidRPr="00467BDD">
              <w:rPr>
                <w:rFonts w:eastAsia="Times New Roman"/>
                <w:color w:val="000000"/>
              </w:rPr>
              <w:t xml:space="preserve"> and </w:t>
            </w:r>
            <w:proofErr w:type="spellStart"/>
            <w:r w:rsidRPr="00467BDD">
              <w:rPr>
                <w:rFonts w:eastAsia="Times New Roman"/>
                <w:color w:val="000000"/>
              </w:rPr>
              <w:t>ConvStB</w:t>
            </w:r>
            <w:proofErr w:type="spellEnd"/>
            <w:r w:rsidRPr="00467BDD">
              <w:rPr>
                <w:rFonts w:eastAsia="Times New Roman"/>
                <w:color w:val="000000"/>
              </w:rPr>
              <w:t xml:space="preserve"> are tied together in the RTSC to allow synchronized sampling.</w:t>
            </w:r>
          </w:p>
        </w:tc>
      </w:tr>
      <w:tr w:rsidR="008F51F1" w:rsidRPr="00467BDD" w:rsidTr="00DD5052">
        <w:trPr>
          <w:trHeight w:val="71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ovrSAMPLE</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Used to select the oversampling ratio.  Set to 000 to disable oversampling.</w:t>
            </w:r>
          </w:p>
        </w:tc>
      </w:tr>
      <w:tr w:rsidR="008F51F1" w:rsidRPr="00467BDD" w:rsidTr="00DD5052">
        <w:trPr>
          <w:trHeight w:val="656"/>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refSEL</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Internal reference disabled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Internal reference used (RTSC Setting)</w:t>
            </w:r>
          </w:p>
        </w:tc>
      </w:tr>
      <w:tr w:rsidR="008F51F1" w:rsidRPr="00467BDD" w:rsidTr="00DD5052">
        <w:trPr>
          <w:trHeight w:val="53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serSEL</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Parallel Interface selected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Serial Interface selected (RTSC Setting)</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Busy</w:t>
            </w:r>
          </w:p>
        </w:tc>
        <w:tc>
          <w:tcPr>
            <w:tcW w:w="5940" w:type="dxa"/>
            <w:shd w:val="clear" w:color="auto" w:fill="FFFFFF" w:themeFill="background1"/>
            <w:vAlign w:val="center"/>
          </w:tcPr>
          <w:p w:rsidR="008F51F1" w:rsidRPr="00467BDD" w:rsidRDefault="008F51F1" w:rsidP="00DD5052">
            <w:pPr>
              <w:keepNext/>
              <w:keepLines/>
              <w:spacing w:line="276" w:lineRule="auto"/>
              <w:ind w:firstLine="0"/>
              <w:rPr>
                <w:rFonts w:eastAsia="Times New Roman"/>
                <w:color w:val="000000"/>
              </w:rPr>
            </w:pPr>
            <w:r w:rsidRPr="00467BDD">
              <w:rPr>
                <w:rFonts w:eastAsia="Times New Roman"/>
                <w:color w:val="000000"/>
              </w:rPr>
              <w:t>Indicates to the RTSC when the conversion has started (set high by the AD7606) and when it completes (set low by the AD7606).</w:t>
            </w:r>
          </w:p>
        </w:tc>
      </w:tr>
    </w:tbl>
    <w:p w:rsidR="00A82E2B" w:rsidRPr="00467BDD" w:rsidRDefault="00A82E2B" w:rsidP="00EB3669">
      <w:pPr>
        <w:ind w:firstLine="0"/>
        <w:jc w:val="center"/>
      </w:pPr>
      <w:bookmarkStart w:id="994" w:name="_Ref368231593"/>
      <w:bookmarkStart w:id="995" w:name="_Toc373086298"/>
      <w:r w:rsidRPr="00467BDD">
        <w:t xml:space="preserve">Table </w:t>
      </w:r>
      <w:bookmarkStart w:id="996" w:name="Table_ADC_Signals"/>
      <w:r w:rsidR="00C51EBF">
        <w:fldChar w:fldCharType="begin"/>
      </w:r>
      <w:r w:rsidR="009C78FE">
        <w:instrText xml:space="preserve"> SEQ Table \* MERGEFORMAT  \* MERGEFORMAT </w:instrText>
      </w:r>
      <w:r w:rsidR="00C51EBF">
        <w:fldChar w:fldCharType="separate"/>
      </w:r>
      <w:r w:rsidR="00DC0366">
        <w:rPr>
          <w:noProof/>
        </w:rPr>
        <w:t>4</w:t>
      </w:r>
      <w:r w:rsidR="00C51EBF">
        <w:fldChar w:fldCharType="end"/>
      </w:r>
      <w:bookmarkEnd w:id="994"/>
      <w:bookmarkEnd w:id="996"/>
      <w:r w:rsidRPr="00467BDD">
        <w:t>:  Analog-to-Digital Converter Module Signals</w:t>
      </w:r>
      <w:bookmarkEnd w:id="995"/>
    </w:p>
    <w:p w:rsidR="00E87184" w:rsidRDefault="00CE2683" w:rsidP="00C95BF3">
      <w:pPr>
        <w:ind w:firstLine="0"/>
        <w:jc w:val="center"/>
      </w:pPr>
      <w:r w:rsidRPr="00467BDD">
        <w:rPr>
          <w:noProof/>
        </w:rPr>
        <w:lastRenderedPageBreak/>
        <w:drawing>
          <wp:inline distT="0" distB="0" distL="0" distR="0">
            <wp:extent cx="5235575" cy="2657475"/>
            <wp:effectExtent l="19050" t="0" r="3175"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5235575" cy="2657475"/>
                    </a:xfrm>
                    <a:prstGeom prst="rect">
                      <a:avLst/>
                    </a:prstGeom>
                    <a:noFill/>
                    <a:ln w="9525">
                      <a:noFill/>
                      <a:miter lim="800000"/>
                      <a:headEnd/>
                      <a:tailEnd/>
                    </a:ln>
                  </pic:spPr>
                </pic:pic>
              </a:graphicData>
            </a:graphic>
          </wp:inline>
        </w:drawing>
      </w:r>
    </w:p>
    <w:p w:rsidR="0007246F" w:rsidRPr="00467BDD" w:rsidRDefault="00E87184" w:rsidP="00C95BF3">
      <w:pPr>
        <w:ind w:firstLine="0"/>
        <w:jc w:val="center"/>
      </w:pPr>
      <w:bookmarkStart w:id="997" w:name="_Ref368231502"/>
      <w:bookmarkStart w:id="998" w:name="_Toc373086262"/>
      <w:r w:rsidRPr="00E87184">
        <w:t xml:space="preserve">Figure </w:t>
      </w:r>
      <w:fldSimple w:instr=" SEQ Figure \* ARABIC ">
        <w:ins w:id="999" w:author="kbatzer" w:date="2013-11-24T19:54:00Z">
          <w:r w:rsidR="00DC0366">
            <w:rPr>
              <w:noProof/>
            </w:rPr>
            <w:t>6</w:t>
          </w:r>
        </w:ins>
        <w:del w:id="1000" w:author="kbatzer" w:date="2013-11-24T19:52:00Z">
          <w:r w:rsidR="00361446" w:rsidDel="00DC0366">
            <w:rPr>
              <w:noProof/>
            </w:rPr>
            <w:delText>4</w:delText>
          </w:r>
        </w:del>
      </w:fldSimple>
      <w:bookmarkEnd w:id="997"/>
      <w:r>
        <w:rPr>
          <w:sz w:val="20"/>
          <w:szCs w:val="20"/>
        </w:rPr>
        <w:t xml:space="preserve">: </w:t>
      </w:r>
      <w:r w:rsidR="00CE2683" w:rsidRPr="00467BDD">
        <w:t>ADC Module Block Diagram</w:t>
      </w:r>
      <w:bookmarkEnd w:id="998"/>
    </w:p>
    <w:p w:rsidR="00C95BF3" w:rsidRPr="00467BDD" w:rsidRDefault="00C95BF3" w:rsidP="0007246F">
      <w:pPr>
        <w:ind w:firstLine="0"/>
        <w:jc w:val="center"/>
      </w:pPr>
    </w:p>
    <w:p w:rsidR="00DA64C5" w:rsidRPr="00467BDD" w:rsidRDefault="00DA64C5" w:rsidP="0007246F">
      <w:pPr>
        <w:ind w:firstLine="0"/>
        <w:jc w:val="center"/>
      </w:pPr>
    </w:p>
    <w:p w:rsidR="007F3596" w:rsidRPr="00467BDD" w:rsidRDefault="007F3596" w:rsidP="007F3596">
      <w:pPr>
        <w:ind w:firstLine="0"/>
        <w:jc w:val="center"/>
      </w:pPr>
      <w:r w:rsidRPr="00467BDD">
        <w:rPr>
          <w:noProof/>
        </w:rPr>
        <w:drawing>
          <wp:inline distT="0" distB="0" distL="0" distR="0">
            <wp:extent cx="2846705" cy="38258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cstate="print"/>
                    <a:srcRect/>
                    <a:stretch>
                      <a:fillRect/>
                    </a:stretch>
                  </pic:blipFill>
                  <pic:spPr bwMode="auto">
                    <a:xfrm>
                      <a:off x="0" y="0"/>
                      <a:ext cx="2846705" cy="3825875"/>
                    </a:xfrm>
                    <a:prstGeom prst="rect">
                      <a:avLst/>
                    </a:prstGeom>
                    <a:noFill/>
                    <a:ln w="9525">
                      <a:noFill/>
                      <a:miter lim="800000"/>
                      <a:headEnd/>
                      <a:tailEnd/>
                    </a:ln>
                  </pic:spPr>
                </pic:pic>
              </a:graphicData>
            </a:graphic>
          </wp:inline>
        </w:drawing>
      </w:r>
    </w:p>
    <w:p w:rsidR="00F26BA9" w:rsidRPr="00467BDD" w:rsidRDefault="00F26BA9" w:rsidP="007F3596">
      <w:pPr>
        <w:ind w:firstLine="0"/>
        <w:jc w:val="center"/>
      </w:pPr>
      <w:bookmarkStart w:id="1001" w:name="_Ref368231526"/>
      <w:bookmarkStart w:id="1002" w:name="_Toc373086263"/>
      <w:r w:rsidRPr="00467BDD">
        <w:t xml:space="preserve">Figure </w:t>
      </w:r>
      <w:r w:rsidR="00C51EBF" w:rsidRPr="00DD0383">
        <w:fldChar w:fldCharType="begin"/>
      </w:r>
      <w:r w:rsidR="00624F31" w:rsidRPr="00DD0383">
        <w:instrText xml:space="preserve"> SEQ Figure \* ARABIC </w:instrText>
      </w:r>
      <w:r w:rsidR="00C51EBF" w:rsidRPr="00DD0383">
        <w:fldChar w:fldCharType="separate"/>
      </w:r>
      <w:ins w:id="1003" w:author="kbatzer" w:date="2013-11-24T19:54:00Z">
        <w:r w:rsidR="00DC0366">
          <w:rPr>
            <w:noProof/>
          </w:rPr>
          <w:t>7</w:t>
        </w:r>
      </w:ins>
      <w:del w:id="1004" w:author="kbatzer" w:date="2013-11-24T19:52:00Z">
        <w:r w:rsidR="00361446" w:rsidDel="00DC0366">
          <w:rPr>
            <w:noProof/>
          </w:rPr>
          <w:delText>5</w:delText>
        </w:r>
      </w:del>
      <w:r w:rsidR="00C51EBF" w:rsidRPr="00DD0383">
        <w:fldChar w:fldCharType="end"/>
      </w:r>
      <w:bookmarkEnd w:id="1001"/>
      <w:r w:rsidRPr="00467BDD">
        <w:t>:  ADC Module Flow Chart</w:t>
      </w:r>
      <w:bookmarkEnd w:id="1002"/>
    </w:p>
    <w:p w:rsidR="008A0E81" w:rsidRPr="00467BDD" w:rsidRDefault="001B09C5" w:rsidP="001B09C5">
      <w:r w:rsidRPr="00467BDD">
        <w:lastRenderedPageBreak/>
        <w:t>The ADC Module uses a 22 us timer to send a start signal to the ADC Capture Module, which initiates a conversion and reads the resulting sampled data.  The ADC Module idles until the ADC Capture Module has completed its task.  The captured data is then packetized for transmission and written to the USB FIFO.</w:t>
      </w:r>
      <w:r w:rsidR="008A0E81" w:rsidRPr="00467BDD">
        <w:t xml:space="preserve">  </w:t>
      </w:r>
    </w:p>
    <w:p w:rsidR="00C43FA0" w:rsidRPr="00467BDD" w:rsidRDefault="00C51EBF" w:rsidP="00C43FA0">
      <w:r>
        <w:fldChar w:fldCharType="begin"/>
      </w:r>
      <w:r w:rsidR="00E87184">
        <w:instrText xml:space="preserve"> REF _Ref368231656 \h </w:instrText>
      </w:r>
      <w:r>
        <w:fldChar w:fldCharType="separate"/>
      </w:r>
      <w:ins w:id="1005" w:author="kbatzer" w:date="2013-11-24T19:54:00Z">
        <w:r w:rsidR="00DC0366" w:rsidRPr="00467BDD">
          <w:t xml:space="preserve">Table </w:t>
        </w:r>
        <w:r w:rsidR="00DC0366">
          <w:rPr>
            <w:noProof/>
          </w:rPr>
          <w:t>5</w:t>
        </w:r>
      </w:ins>
      <w:del w:id="1006" w:author="kbatzer" w:date="2013-11-24T19:40:00Z">
        <w:r w:rsidR="00A455A1" w:rsidRPr="00467BDD" w:rsidDel="00361446">
          <w:delText xml:space="preserve">Table </w:delText>
        </w:r>
        <w:r w:rsidR="00A455A1" w:rsidDel="00361446">
          <w:rPr>
            <w:noProof/>
          </w:rPr>
          <w:delText>5</w:delText>
        </w:r>
      </w:del>
      <w:r>
        <w:fldChar w:fldCharType="end"/>
      </w:r>
      <w:r w:rsidR="008A0E81" w:rsidRPr="00467BDD">
        <w:t xml:space="preserve"> shows the contents of the 32 byte packet.  The Start Flag (0xA55A) provides an easy to identify indicator for the start of the packet.  It is followed by a 32-bit time counter, which </w:t>
      </w:r>
      <w:r w:rsidR="00EB3669">
        <w:t>indicates a time between</w:t>
      </w:r>
      <w:r w:rsidR="008A0E81" w:rsidRPr="00467BDD">
        <w:t xml:space="preserve"> 0 </w:t>
      </w:r>
      <w:r w:rsidR="006961D8">
        <w:t>and</w:t>
      </w:r>
      <w:r w:rsidR="008A0E81" w:rsidRPr="00467BDD">
        <w:t xml:space="preserve"> 85.9 seconds assuming it is incremented with a 50 MHz (20 ns) clock.  This provides a relative offset for data analysis.  Each channel has one by</w:t>
      </w:r>
      <w:r w:rsidR="00733284">
        <w:t>t</w:t>
      </w:r>
      <w:r w:rsidR="008A0E81" w:rsidRPr="00467BDD">
        <w:t>e for its channel number and 2 bytes for its</w:t>
      </w:r>
      <w:r w:rsidR="00307AE6" w:rsidRPr="00467BDD">
        <w:t xml:space="preserve"> 16-bit ADC reading.  The last two bytes of the packet are a 16-bit checksum for message validation.</w:t>
      </w:r>
      <w:r w:rsidR="00275B20" w:rsidRPr="00467BDD">
        <w:t xml:space="preserve">  </w:t>
      </w:r>
    </w:p>
    <w:tbl>
      <w:tblPr>
        <w:tblStyle w:val="TableGrid"/>
        <w:tblW w:w="0" w:type="auto"/>
        <w:tblLook w:val="04A0"/>
      </w:tblPr>
      <w:tblGrid>
        <w:gridCol w:w="2952"/>
        <w:gridCol w:w="2952"/>
        <w:gridCol w:w="2952"/>
      </w:tblGrid>
      <w:tr w:rsidR="000A35A6" w:rsidRPr="00467BDD" w:rsidTr="000A35A6">
        <w:trPr>
          <w:trHeight w:val="287"/>
        </w:trPr>
        <w:tc>
          <w:tcPr>
            <w:tcW w:w="8856" w:type="dxa"/>
            <w:gridSpan w:val="3"/>
            <w:shd w:val="clear" w:color="auto" w:fill="ACB9CA" w:themeFill="text2" w:themeFillTint="66"/>
            <w:vAlign w:val="center"/>
          </w:tcPr>
          <w:p w:rsidR="000A35A6" w:rsidRPr="00467BDD" w:rsidRDefault="000A35A6" w:rsidP="006A07F5">
            <w:pPr>
              <w:keepNext/>
              <w:keepLines/>
              <w:spacing w:line="240" w:lineRule="auto"/>
              <w:ind w:firstLine="0"/>
              <w:jc w:val="center"/>
              <w:rPr>
                <w:b/>
              </w:rPr>
            </w:pPr>
            <w:r w:rsidRPr="00467BDD">
              <w:rPr>
                <w:b/>
              </w:rPr>
              <w:t>Acquisition Packet Structure</w:t>
            </w:r>
          </w:p>
        </w:tc>
      </w:tr>
      <w:tr w:rsidR="006A07F5" w:rsidRPr="00467BDD" w:rsidTr="00021CBB">
        <w:trPr>
          <w:trHeight w:val="287"/>
        </w:trPr>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Byte #</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Field</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Value</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1-2</w:t>
            </w:r>
          </w:p>
        </w:tc>
        <w:tc>
          <w:tcPr>
            <w:tcW w:w="2952" w:type="dxa"/>
            <w:vAlign w:val="center"/>
          </w:tcPr>
          <w:p w:rsidR="006A07F5" w:rsidRPr="00467BDD" w:rsidRDefault="006A07F5" w:rsidP="00021CBB">
            <w:pPr>
              <w:keepNext/>
              <w:keepLines/>
              <w:spacing w:line="240" w:lineRule="auto"/>
              <w:ind w:firstLine="0"/>
              <w:jc w:val="center"/>
            </w:pPr>
            <w:r w:rsidRPr="00467BDD">
              <w:t>Start Flag</w:t>
            </w:r>
          </w:p>
        </w:tc>
        <w:tc>
          <w:tcPr>
            <w:tcW w:w="2952" w:type="dxa"/>
            <w:vAlign w:val="center"/>
          </w:tcPr>
          <w:p w:rsidR="006A07F5" w:rsidRPr="00467BDD" w:rsidRDefault="006A07F5" w:rsidP="006A07F5">
            <w:pPr>
              <w:keepNext/>
              <w:keepLines/>
              <w:spacing w:line="240" w:lineRule="auto"/>
              <w:ind w:firstLine="0"/>
              <w:jc w:val="center"/>
            </w:pPr>
            <w:r w:rsidRPr="00467BDD">
              <w:t>0xA55A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3-6</w:t>
            </w:r>
          </w:p>
        </w:tc>
        <w:tc>
          <w:tcPr>
            <w:tcW w:w="2952" w:type="dxa"/>
            <w:vAlign w:val="center"/>
          </w:tcPr>
          <w:p w:rsidR="006A07F5" w:rsidRPr="00467BDD" w:rsidRDefault="006A07F5" w:rsidP="00021CBB">
            <w:pPr>
              <w:keepNext/>
              <w:keepLines/>
              <w:spacing w:line="240" w:lineRule="auto"/>
              <w:ind w:firstLine="0"/>
              <w:jc w:val="center"/>
            </w:pPr>
            <w:r w:rsidRPr="00467BDD">
              <w:t>Time Offset</w:t>
            </w:r>
          </w:p>
        </w:tc>
        <w:tc>
          <w:tcPr>
            <w:tcW w:w="2952" w:type="dxa"/>
            <w:vAlign w:val="center"/>
          </w:tcPr>
          <w:p w:rsidR="006A07F5" w:rsidRPr="00467BDD" w:rsidRDefault="006A07F5" w:rsidP="006A07F5">
            <w:pPr>
              <w:keepNext/>
              <w:keepLines/>
              <w:spacing w:line="240" w:lineRule="auto"/>
              <w:ind w:firstLine="0"/>
              <w:jc w:val="center"/>
            </w:pPr>
            <w:r w:rsidRPr="00467BDD">
              <w:t>32-bit time counter</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7</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Indicator</w:t>
            </w:r>
          </w:p>
        </w:tc>
        <w:tc>
          <w:tcPr>
            <w:tcW w:w="2952" w:type="dxa"/>
            <w:vAlign w:val="center"/>
          </w:tcPr>
          <w:p w:rsidR="006A07F5" w:rsidRPr="00467BDD" w:rsidRDefault="006A07F5" w:rsidP="006A07F5">
            <w:pPr>
              <w:keepNext/>
              <w:keepLines/>
              <w:spacing w:line="240" w:lineRule="auto"/>
              <w:ind w:firstLine="0"/>
              <w:jc w:val="center"/>
            </w:pPr>
            <w:r w:rsidRPr="00467BDD">
              <w:t>0x01</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8-9</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Data</w:t>
            </w:r>
          </w:p>
        </w:tc>
        <w:tc>
          <w:tcPr>
            <w:tcW w:w="2952" w:type="dxa"/>
            <w:vAlign w:val="center"/>
          </w:tcPr>
          <w:p w:rsidR="006A07F5" w:rsidRPr="00467BDD" w:rsidRDefault="006A07F5" w:rsidP="006A07F5">
            <w:pPr>
              <w:keepNext/>
              <w:keepLines/>
              <w:spacing w:line="240" w:lineRule="auto"/>
              <w:ind w:firstLine="0"/>
              <w:jc w:val="center"/>
            </w:pPr>
            <w:r w:rsidRPr="00467BDD">
              <w:t>16-bit Channel 1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10</w:t>
            </w:r>
          </w:p>
        </w:tc>
        <w:tc>
          <w:tcPr>
            <w:tcW w:w="2952" w:type="dxa"/>
            <w:vAlign w:val="center"/>
          </w:tcPr>
          <w:p w:rsidR="006A07F5" w:rsidRPr="00467BDD" w:rsidRDefault="006A07F5" w:rsidP="00021CBB">
            <w:pPr>
              <w:keepNext/>
              <w:keepLines/>
              <w:spacing w:line="240" w:lineRule="auto"/>
              <w:ind w:firstLine="0"/>
              <w:jc w:val="center"/>
            </w:pPr>
            <w:r w:rsidRPr="00467BDD">
              <w:t>Channel 2 Indicator</w:t>
            </w:r>
          </w:p>
        </w:tc>
        <w:tc>
          <w:tcPr>
            <w:tcW w:w="2952" w:type="dxa"/>
            <w:vAlign w:val="center"/>
          </w:tcPr>
          <w:p w:rsidR="006A07F5" w:rsidRPr="00467BDD" w:rsidRDefault="006A07F5" w:rsidP="006A07F5">
            <w:pPr>
              <w:keepNext/>
              <w:keepLines/>
              <w:spacing w:line="240" w:lineRule="auto"/>
              <w:ind w:firstLine="0"/>
              <w:jc w:val="center"/>
            </w:pPr>
            <w:r w:rsidRPr="00467BDD">
              <w:t>0x02</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11-12</w:t>
            </w:r>
          </w:p>
        </w:tc>
        <w:tc>
          <w:tcPr>
            <w:tcW w:w="2952" w:type="dxa"/>
            <w:vAlign w:val="center"/>
          </w:tcPr>
          <w:p w:rsidR="006A07F5" w:rsidRPr="00467BDD" w:rsidRDefault="006A07F5" w:rsidP="00021CBB">
            <w:pPr>
              <w:keepNext/>
              <w:keepLines/>
              <w:spacing w:line="240" w:lineRule="auto"/>
              <w:ind w:firstLine="0"/>
              <w:jc w:val="center"/>
            </w:pPr>
            <w:r w:rsidRPr="00467BDD">
              <w:t>Channel 2 Data</w:t>
            </w:r>
          </w:p>
        </w:tc>
        <w:tc>
          <w:tcPr>
            <w:tcW w:w="2952" w:type="dxa"/>
            <w:vAlign w:val="center"/>
          </w:tcPr>
          <w:p w:rsidR="006A07F5" w:rsidRPr="00467BDD" w:rsidRDefault="006A07F5" w:rsidP="006A07F5">
            <w:pPr>
              <w:keepNext/>
              <w:keepLines/>
              <w:spacing w:line="240" w:lineRule="auto"/>
              <w:ind w:firstLine="0"/>
              <w:jc w:val="center"/>
            </w:pPr>
            <w:r w:rsidRPr="00467BDD">
              <w:t>16-bit Channel 2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13</w:t>
            </w:r>
          </w:p>
        </w:tc>
        <w:tc>
          <w:tcPr>
            <w:tcW w:w="2952" w:type="dxa"/>
            <w:vAlign w:val="center"/>
          </w:tcPr>
          <w:p w:rsidR="006A07F5" w:rsidRPr="00467BDD" w:rsidRDefault="006A07F5" w:rsidP="00021CBB">
            <w:pPr>
              <w:keepNext/>
              <w:keepLines/>
              <w:spacing w:line="240" w:lineRule="auto"/>
              <w:ind w:firstLine="0"/>
              <w:jc w:val="center"/>
            </w:pPr>
            <w:r w:rsidRPr="00467BDD">
              <w:t>Channel 3 Indicator</w:t>
            </w:r>
          </w:p>
        </w:tc>
        <w:tc>
          <w:tcPr>
            <w:tcW w:w="2952" w:type="dxa"/>
            <w:vAlign w:val="center"/>
          </w:tcPr>
          <w:p w:rsidR="006A07F5" w:rsidRPr="00467BDD" w:rsidRDefault="006A07F5" w:rsidP="006A07F5">
            <w:pPr>
              <w:keepNext/>
              <w:keepLines/>
              <w:spacing w:line="240" w:lineRule="auto"/>
              <w:ind w:firstLine="0"/>
              <w:jc w:val="center"/>
            </w:pPr>
            <w:r w:rsidRPr="00467BDD">
              <w:t>0x03</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14-15</w:t>
            </w:r>
          </w:p>
        </w:tc>
        <w:tc>
          <w:tcPr>
            <w:tcW w:w="2952" w:type="dxa"/>
            <w:vAlign w:val="center"/>
          </w:tcPr>
          <w:p w:rsidR="006A07F5" w:rsidRPr="00467BDD" w:rsidRDefault="006A07F5" w:rsidP="00021CBB">
            <w:pPr>
              <w:keepNext/>
              <w:keepLines/>
              <w:spacing w:line="240" w:lineRule="auto"/>
              <w:ind w:firstLine="0"/>
              <w:jc w:val="center"/>
            </w:pPr>
            <w:r w:rsidRPr="00467BDD">
              <w:t>Channel 3 Data</w:t>
            </w:r>
          </w:p>
        </w:tc>
        <w:tc>
          <w:tcPr>
            <w:tcW w:w="2952" w:type="dxa"/>
            <w:vAlign w:val="center"/>
          </w:tcPr>
          <w:p w:rsidR="006A07F5" w:rsidRPr="00467BDD" w:rsidRDefault="006A07F5" w:rsidP="006A07F5">
            <w:pPr>
              <w:keepNext/>
              <w:keepLines/>
              <w:spacing w:line="240" w:lineRule="auto"/>
              <w:ind w:firstLine="0"/>
              <w:jc w:val="center"/>
            </w:pPr>
            <w:r w:rsidRPr="00467BDD">
              <w:t>16-bit Channel 3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16</w:t>
            </w:r>
          </w:p>
        </w:tc>
        <w:tc>
          <w:tcPr>
            <w:tcW w:w="2952" w:type="dxa"/>
            <w:vAlign w:val="center"/>
          </w:tcPr>
          <w:p w:rsidR="006A07F5" w:rsidRPr="00467BDD" w:rsidRDefault="006A07F5" w:rsidP="00021CBB">
            <w:pPr>
              <w:keepNext/>
              <w:keepLines/>
              <w:spacing w:line="240" w:lineRule="auto"/>
              <w:ind w:firstLine="0"/>
              <w:jc w:val="center"/>
            </w:pPr>
            <w:r w:rsidRPr="00467BDD">
              <w:t>Channel 4 Indicator</w:t>
            </w:r>
          </w:p>
        </w:tc>
        <w:tc>
          <w:tcPr>
            <w:tcW w:w="2952" w:type="dxa"/>
            <w:vAlign w:val="center"/>
          </w:tcPr>
          <w:p w:rsidR="006A07F5" w:rsidRPr="00467BDD" w:rsidRDefault="006A07F5" w:rsidP="006A07F5">
            <w:pPr>
              <w:keepNext/>
              <w:keepLines/>
              <w:spacing w:line="240" w:lineRule="auto"/>
              <w:ind w:firstLine="0"/>
              <w:jc w:val="center"/>
            </w:pPr>
            <w:r w:rsidRPr="00467BDD">
              <w:t>0x04</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17-18</w:t>
            </w:r>
          </w:p>
        </w:tc>
        <w:tc>
          <w:tcPr>
            <w:tcW w:w="2952" w:type="dxa"/>
            <w:vAlign w:val="center"/>
          </w:tcPr>
          <w:p w:rsidR="006A07F5" w:rsidRPr="00467BDD" w:rsidRDefault="006A07F5" w:rsidP="00021CBB">
            <w:pPr>
              <w:keepNext/>
              <w:keepLines/>
              <w:spacing w:line="240" w:lineRule="auto"/>
              <w:ind w:firstLine="0"/>
              <w:jc w:val="center"/>
            </w:pPr>
            <w:r w:rsidRPr="00467BDD">
              <w:t>Channel 4 Data</w:t>
            </w:r>
          </w:p>
        </w:tc>
        <w:tc>
          <w:tcPr>
            <w:tcW w:w="2952" w:type="dxa"/>
            <w:vAlign w:val="center"/>
          </w:tcPr>
          <w:p w:rsidR="006A07F5" w:rsidRPr="00467BDD" w:rsidRDefault="006A07F5" w:rsidP="006A07F5">
            <w:pPr>
              <w:keepNext/>
              <w:keepLines/>
              <w:spacing w:line="240" w:lineRule="auto"/>
              <w:ind w:firstLine="0"/>
              <w:jc w:val="center"/>
            </w:pPr>
            <w:r w:rsidRPr="00467BDD">
              <w:t>16-bit Channel 4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19</w:t>
            </w:r>
          </w:p>
        </w:tc>
        <w:tc>
          <w:tcPr>
            <w:tcW w:w="2952" w:type="dxa"/>
            <w:vAlign w:val="center"/>
          </w:tcPr>
          <w:p w:rsidR="006A07F5" w:rsidRPr="00467BDD" w:rsidRDefault="006A07F5" w:rsidP="00021CBB">
            <w:pPr>
              <w:keepNext/>
              <w:keepLines/>
              <w:spacing w:line="240" w:lineRule="auto"/>
              <w:ind w:firstLine="0"/>
              <w:jc w:val="center"/>
            </w:pPr>
            <w:r w:rsidRPr="00467BDD">
              <w:t>Channel 5 Indicator</w:t>
            </w:r>
          </w:p>
        </w:tc>
        <w:tc>
          <w:tcPr>
            <w:tcW w:w="2952" w:type="dxa"/>
            <w:vAlign w:val="center"/>
          </w:tcPr>
          <w:p w:rsidR="006A07F5" w:rsidRPr="00467BDD" w:rsidRDefault="006A07F5" w:rsidP="006A07F5">
            <w:pPr>
              <w:keepNext/>
              <w:keepLines/>
              <w:spacing w:line="240" w:lineRule="auto"/>
              <w:ind w:firstLine="0"/>
              <w:jc w:val="center"/>
            </w:pPr>
            <w:r w:rsidRPr="00467BDD">
              <w:t>0x05</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20-21</w:t>
            </w:r>
          </w:p>
        </w:tc>
        <w:tc>
          <w:tcPr>
            <w:tcW w:w="2952" w:type="dxa"/>
            <w:vAlign w:val="center"/>
          </w:tcPr>
          <w:p w:rsidR="006A07F5" w:rsidRPr="00467BDD" w:rsidRDefault="006A07F5" w:rsidP="00021CBB">
            <w:pPr>
              <w:keepNext/>
              <w:keepLines/>
              <w:spacing w:line="240" w:lineRule="auto"/>
              <w:ind w:firstLine="0"/>
              <w:jc w:val="center"/>
            </w:pPr>
            <w:r w:rsidRPr="00467BDD">
              <w:t>Channel 5 Data</w:t>
            </w:r>
          </w:p>
        </w:tc>
        <w:tc>
          <w:tcPr>
            <w:tcW w:w="2952" w:type="dxa"/>
            <w:vAlign w:val="center"/>
          </w:tcPr>
          <w:p w:rsidR="006A07F5" w:rsidRPr="00467BDD" w:rsidRDefault="006A07F5" w:rsidP="006A07F5">
            <w:pPr>
              <w:keepNext/>
              <w:keepLines/>
              <w:spacing w:line="240" w:lineRule="auto"/>
              <w:ind w:firstLine="0"/>
              <w:jc w:val="center"/>
            </w:pPr>
            <w:r w:rsidRPr="00467BDD">
              <w:t>16-bit Channel 5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22</w:t>
            </w:r>
          </w:p>
        </w:tc>
        <w:tc>
          <w:tcPr>
            <w:tcW w:w="2952" w:type="dxa"/>
            <w:vAlign w:val="center"/>
          </w:tcPr>
          <w:p w:rsidR="006A07F5" w:rsidRPr="00467BDD" w:rsidRDefault="006A07F5" w:rsidP="00021CBB">
            <w:pPr>
              <w:keepNext/>
              <w:keepLines/>
              <w:spacing w:line="240" w:lineRule="auto"/>
              <w:ind w:firstLine="0"/>
              <w:jc w:val="center"/>
            </w:pPr>
            <w:r w:rsidRPr="00467BDD">
              <w:t>Channel 6 Indicator</w:t>
            </w:r>
          </w:p>
        </w:tc>
        <w:tc>
          <w:tcPr>
            <w:tcW w:w="2952" w:type="dxa"/>
            <w:vAlign w:val="center"/>
          </w:tcPr>
          <w:p w:rsidR="006A07F5" w:rsidRPr="00467BDD" w:rsidRDefault="006A07F5" w:rsidP="006A07F5">
            <w:pPr>
              <w:keepNext/>
              <w:keepLines/>
              <w:spacing w:line="240" w:lineRule="auto"/>
              <w:ind w:firstLine="0"/>
              <w:jc w:val="center"/>
            </w:pPr>
            <w:r w:rsidRPr="00467BDD">
              <w:t>0x06</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23-24</w:t>
            </w:r>
          </w:p>
        </w:tc>
        <w:tc>
          <w:tcPr>
            <w:tcW w:w="2952" w:type="dxa"/>
            <w:vAlign w:val="center"/>
          </w:tcPr>
          <w:p w:rsidR="006A07F5" w:rsidRPr="00467BDD" w:rsidRDefault="006A07F5" w:rsidP="00021CBB">
            <w:pPr>
              <w:keepNext/>
              <w:keepLines/>
              <w:spacing w:line="240" w:lineRule="auto"/>
              <w:ind w:firstLine="0"/>
              <w:jc w:val="center"/>
            </w:pPr>
            <w:r w:rsidRPr="00467BDD">
              <w:t>Channel 6 Data</w:t>
            </w:r>
          </w:p>
        </w:tc>
        <w:tc>
          <w:tcPr>
            <w:tcW w:w="2952" w:type="dxa"/>
            <w:vAlign w:val="center"/>
          </w:tcPr>
          <w:p w:rsidR="006A07F5" w:rsidRPr="00467BDD" w:rsidRDefault="006A07F5" w:rsidP="006A07F5">
            <w:pPr>
              <w:keepNext/>
              <w:keepLines/>
              <w:spacing w:line="240" w:lineRule="auto"/>
              <w:ind w:firstLine="0"/>
              <w:jc w:val="center"/>
            </w:pPr>
            <w:r w:rsidRPr="00467BDD">
              <w:t>16-bit Channel 6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25</w:t>
            </w:r>
          </w:p>
        </w:tc>
        <w:tc>
          <w:tcPr>
            <w:tcW w:w="2952" w:type="dxa"/>
            <w:vAlign w:val="center"/>
          </w:tcPr>
          <w:p w:rsidR="006A07F5" w:rsidRPr="00467BDD" w:rsidRDefault="006A07F5" w:rsidP="00021CBB">
            <w:pPr>
              <w:keepNext/>
              <w:keepLines/>
              <w:spacing w:line="240" w:lineRule="auto"/>
              <w:ind w:firstLine="0"/>
              <w:jc w:val="center"/>
            </w:pPr>
            <w:r w:rsidRPr="00467BDD">
              <w:t>Channel 7 Indicator</w:t>
            </w:r>
          </w:p>
        </w:tc>
        <w:tc>
          <w:tcPr>
            <w:tcW w:w="2952" w:type="dxa"/>
            <w:vAlign w:val="center"/>
          </w:tcPr>
          <w:p w:rsidR="006A07F5" w:rsidRPr="00467BDD" w:rsidRDefault="006A07F5" w:rsidP="006A07F5">
            <w:pPr>
              <w:keepNext/>
              <w:keepLines/>
              <w:spacing w:line="240" w:lineRule="auto"/>
              <w:ind w:firstLine="0"/>
              <w:jc w:val="center"/>
            </w:pPr>
            <w:r w:rsidRPr="00467BDD">
              <w:t>0x07</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26-27</w:t>
            </w:r>
          </w:p>
        </w:tc>
        <w:tc>
          <w:tcPr>
            <w:tcW w:w="2952" w:type="dxa"/>
            <w:vAlign w:val="center"/>
          </w:tcPr>
          <w:p w:rsidR="006A07F5" w:rsidRPr="00467BDD" w:rsidRDefault="006A07F5" w:rsidP="00021CBB">
            <w:pPr>
              <w:keepNext/>
              <w:keepLines/>
              <w:spacing w:line="240" w:lineRule="auto"/>
              <w:ind w:firstLine="0"/>
              <w:jc w:val="center"/>
            </w:pPr>
            <w:r w:rsidRPr="00467BDD">
              <w:t>Channel 7 Data</w:t>
            </w:r>
          </w:p>
        </w:tc>
        <w:tc>
          <w:tcPr>
            <w:tcW w:w="2952" w:type="dxa"/>
            <w:vAlign w:val="center"/>
          </w:tcPr>
          <w:p w:rsidR="006A07F5" w:rsidRPr="00467BDD" w:rsidRDefault="006A07F5" w:rsidP="006A07F5">
            <w:pPr>
              <w:keepNext/>
              <w:keepLines/>
              <w:spacing w:line="240" w:lineRule="auto"/>
              <w:ind w:firstLine="0"/>
              <w:jc w:val="center"/>
            </w:pPr>
            <w:r w:rsidRPr="00467BDD">
              <w:t>16-bit Channel 7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28</w:t>
            </w:r>
          </w:p>
        </w:tc>
        <w:tc>
          <w:tcPr>
            <w:tcW w:w="2952" w:type="dxa"/>
            <w:vAlign w:val="center"/>
          </w:tcPr>
          <w:p w:rsidR="006A07F5" w:rsidRPr="00467BDD" w:rsidRDefault="006A07F5" w:rsidP="00021CBB">
            <w:pPr>
              <w:keepNext/>
              <w:keepLines/>
              <w:spacing w:line="240" w:lineRule="auto"/>
              <w:ind w:firstLine="0"/>
              <w:jc w:val="center"/>
            </w:pPr>
            <w:r w:rsidRPr="00467BDD">
              <w:t>Channel 8 Indicator</w:t>
            </w:r>
          </w:p>
        </w:tc>
        <w:tc>
          <w:tcPr>
            <w:tcW w:w="2952" w:type="dxa"/>
            <w:vAlign w:val="center"/>
          </w:tcPr>
          <w:p w:rsidR="006A07F5" w:rsidRPr="00467BDD" w:rsidRDefault="006A07F5" w:rsidP="006A07F5">
            <w:pPr>
              <w:keepNext/>
              <w:keepLines/>
              <w:spacing w:line="240" w:lineRule="auto"/>
              <w:ind w:firstLine="0"/>
              <w:jc w:val="center"/>
            </w:pPr>
            <w:r w:rsidRPr="00467BDD">
              <w:t>0x08</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29-30</w:t>
            </w:r>
          </w:p>
        </w:tc>
        <w:tc>
          <w:tcPr>
            <w:tcW w:w="2952" w:type="dxa"/>
            <w:vAlign w:val="center"/>
          </w:tcPr>
          <w:p w:rsidR="006A07F5" w:rsidRPr="00467BDD" w:rsidRDefault="006A07F5" w:rsidP="00021CBB">
            <w:pPr>
              <w:keepNext/>
              <w:keepLines/>
              <w:spacing w:line="240" w:lineRule="auto"/>
              <w:ind w:firstLine="0"/>
              <w:jc w:val="center"/>
            </w:pPr>
            <w:r w:rsidRPr="00467BDD">
              <w:t>Channel 8 Data</w:t>
            </w:r>
          </w:p>
        </w:tc>
        <w:tc>
          <w:tcPr>
            <w:tcW w:w="2952" w:type="dxa"/>
            <w:vAlign w:val="center"/>
          </w:tcPr>
          <w:p w:rsidR="006A07F5" w:rsidRPr="00467BDD" w:rsidRDefault="006A07F5" w:rsidP="006A07F5">
            <w:pPr>
              <w:keepNext/>
              <w:keepLines/>
              <w:spacing w:line="240" w:lineRule="auto"/>
              <w:ind w:firstLine="0"/>
              <w:jc w:val="center"/>
            </w:pPr>
            <w:r w:rsidRPr="00467BDD">
              <w:t>16-bit Channel 8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31-32</w:t>
            </w:r>
          </w:p>
        </w:tc>
        <w:tc>
          <w:tcPr>
            <w:tcW w:w="2952" w:type="dxa"/>
            <w:vAlign w:val="center"/>
          </w:tcPr>
          <w:p w:rsidR="006A07F5" w:rsidRPr="00467BDD" w:rsidRDefault="006A07F5" w:rsidP="00021CBB">
            <w:pPr>
              <w:keepNext/>
              <w:keepLines/>
              <w:spacing w:line="240" w:lineRule="auto"/>
              <w:ind w:firstLine="0"/>
              <w:jc w:val="center"/>
            </w:pPr>
            <w:r w:rsidRPr="00467BDD">
              <w:t>Checksum</w:t>
            </w:r>
          </w:p>
        </w:tc>
        <w:tc>
          <w:tcPr>
            <w:tcW w:w="2952" w:type="dxa"/>
            <w:vAlign w:val="center"/>
          </w:tcPr>
          <w:p w:rsidR="006A07F5" w:rsidRPr="00467BDD" w:rsidRDefault="006A07F5" w:rsidP="006A07F5">
            <w:pPr>
              <w:keepNext/>
              <w:keepLines/>
              <w:spacing w:line="240" w:lineRule="auto"/>
              <w:ind w:firstLine="0"/>
              <w:jc w:val="center"/>
            </w:pPr>
          </w:p>
        </w:tc>
      </w:tr>
    </w:tbl>
    <w:p w:rsidR="001B09C5" w:rsidRPr="00467BDD" w:rsidRDefault="006F10D2" w:rsidP="006F10D2">
      <w:pPr>
        <w:ind w:firstLine="0"/>
        <w:jc w:val="center"/>
      </w:pPr>
      <w:bookmarkStart w:id="1007" w:name="_Ref368231656"/>
      <w:bookmarkStart w:id="1008" w:name="_Toc373086299"/>
      <w:r w:rsidRPr="00467BDD">
        <w:t xml:space="preserve">Table </w:t>
      </w:r>
      <w:bookmarkStart w:id="1009" w:name="Table_AcqPacketStructure"/>
      <w:r w:rsidR="00C51EBF">
        <w:fldChar w:fldCharType="begin"/>
      </w:r>
      <w:r w:rsidR="009C78FE">
        <w:instrText xml:space="preserve"> SEQ Table \* MERGEFORMAT  \* MERGEFORMAT </w:instrText>
      </w:r>
      <w:r w:rsidR="00C51EBF">
        <w:fldChar w:fldCharType="separate"/>
      </w:r>
      <w:r w:rsidR="00DC0366">
        <w:rPr>
          <w:noProof/>
        </w:rPr>
        <w:t>5</w:t>
      </w:r>
      <w:r w:rsidR="00C51EBF">
        <w:fldChar w:fldCharType="end"/>
      </w:r>
      <w:bookmarkEnd w:id="1007"/>
      <w:bookmarkEnd w:id="1009"/>
      <w:r w:rsidRPr="00467BDD">
        <w:t>: Acquisition Packet Structure</w:t>
      </w:r>
      <w:bookmarkEnd w:id="1008"/>
    </w:p>
    <w:p w:rsidR="001B09C5" w:rsidRPr="00467BDD" w:rsidRDefault="00C32163" w:rsidP="00C32163">
      <w:pPr>
        <w:pStyle w:val="Heading4"/>
      </w:pPr>
      <w:r w:rsidRPr="00467BDD">
        <w:lastRenderedPageBreak/>
        <w:t>ADC Capture Module Implementation</w:t>
      </w:r>
    </w:p>
    <w:p w:rsidR="00DC0366" w:rsidRDefault="00C32163" w:rsidP="00DC0366">
      <w:pPr>
        <w:rPr>
          <w:ins w:id="1010" w:author="kbatzer" w:date="2013-11-24T19:54:00Z"/>
          <w:noProof/>
        </w:rPr>
        <w:pPrChange w:id="1011" w:author="kbatzer" w:date="2013-11-24T19:54:00Z">
          <w:pPr>
            <w:ind w:firstLine="0"/>
            <w:jc w:val="center"/>
          </w:pPr>
        </w:pPrChange>
      </w:pPr>
      <w:r w:rsidRPr="00467BDD">
        <w:t>The ADC Capture module drives the AD7606 signals.</w:t>
      </w:r>
      <w:r w:rsidR="00DD0383">
        <w:t xml:space="preserve">  </w:t>
      </w:r>
      <w:r w:rsidR="00C51EBF">
        <w:fldChar w:fldCharType="begin"/>
      </w:r>
      <w:r w:rsidR="00C81312">
        <w:instrText xml:space="preserve"> REF _Ref368231702 \h  \* MERGEFORMAT </w:instrText>
      </w:r>
      <w:r w:rsidR="00C51EBF">
        <w:fldChar w:fldCharType="separate"/>
      </w:r>
    </w:p>
    <w:p w:rsidR="00A455A1" w:rsidDel="00361446" w:rsidRDefault="00DC0366" w:rsidP="00A455A1">
      <w:pPr>
        <w:rPr>
          <w:del w:id="1012" w:author="kbatzer" w:date="2013-11-24T19:40:00Z"/>
          <w:noProof/>
        </w:rPr>
      </w:pPr>
      <w:ins w:id="1013" w:author="kbatzer" w:date="2013-11-24T19:54:00Z">
        <w:r>
          <w:rPr>
            <w:noProof/>
          </w:rPr>
          <w:t>Figure</w:t>
        </w:r>
        <w:r w:rsidRPr="00DC0366">
          <w:rPr>
            <w:noProof/>
            <w:sz w:val="20"/>
            <w:szCs w:val="20"/>
            <w:rPrChange w:id="1014" w:author="kbatzer" w:date="2013-11-24T19:54:00Z">
              <w:rPr/>
            </w:rPrChange>
          </w:rPr>
          <w:t xml:space="preserve"> </w:t>
        </w:r>
        <w:r>
          <w:rPr>
            <w:noProof/>
          </w:rPr>
          <w:t>8</w:t>
        </w:r>
      </w:ins>
    </w:p>
    <w:p w:rsidR="00C32163" w:rsidRPr="00467BDD" w:rsidRDefault="00A455A1" w:rsidP="00C32163">
      <w:del w:id="1015" w:author="kbatzer" w:date="2013-11-24T19:40:00Z">
        <w:r w:rsidDel="00361446">
          <w:rPr>
            <w:noProof/>
          </w:rPr>
          <w:delText>Figure</w:delText>
        </w:r>
        <w:r w:rsidRPr="00A455A1" w:rsidDel="00361446">
          <w:rPr>
            <w:noProof/>
            <w:sz w:val="20"/>
            <w:szCs w:val="20"/>
          </w:rPr>
          <w:delText xml:space="preserve"> </w:delText>
        </w:r>
        <w:r w:rsidDel="00361446">
          <w:rPr>
            <w:noProof/>
          </w:rPr>
          <w:delText>6</w:delText>
        </w:r>
      </w:del>
      <w:r w:rsidR="00C51EBF">
        <w:fldChar w:fldCharType="end"/>
      </w:r>
      <w:r w:rsidR="00C32163" w:rsidRPr="00E87184">
        <w:t xml:space="preserve"> </w:t>
      </w:r>
      <w:proofErr w:type="gramStart"/>
      <w:r w:rsidR="00C32163" w:rsidRPr="00467BDD">
        <w:t>provides</w:t>
      </w:r>
      <w:proofErr w:type="gramEnd"/>
      <w:r w:rsidR="00C32163" w:rsidRPr="00467BDD">
        <w:t xml:space="preserve"> a flow chart showing the functional operation of the ADC Capture module.</w:t>
      </w:r>
      <w:r w:rsidR="00DD0383">
        <w:t xml:space="preserve">  </w:t>
      </w:r>
      <w:r w:rsidR="00C32163" w:rsidRPr="00467BDD">
        <w:t>Upon module reset and startup the ADC Capture Module holds the ADC7606 reset signal high.  After 30 ms</w:t>
      </w:r>
      <w:r w:rsidR="005E4C18">
        <w:t>,</w:t>
      </w:r>
      <w:r w:rsidR="00C32163" w:rsidRPr="00467BDD">
        <w:t xml:space="preserve"> reset is cleared and the module sits idle until it receives the </w:t>
      </w:r>
      <w:proofErr w:type="spellStart"/>
      <w:r w:rsidR="00C32163" w:rsidRPr="00467BDD">
        <w:t>ADC_Capture_Start</w:t>
      </w:r>
      <w:proofErr w:type="spellEnd"/>
      <w:r w:rsidR="00C32163" w:rsidRPr="00467BDD">
        <w:t xml:space="preserve"> signal from the ADC Module 22 us timer.  It then pulses low </w:t>
      </w:r>
      <w:proofErr w:type="spellStart"/>
      <w:r w:rsidR="00C32163" w:rsidRPr="00467BDD">
        <w:t>convStA</w:t>
      </w:r>
      <w:proofErr w:type="spellEnd"/>
      <w:r w:rsidR="00C32163" w:rsidRPr="00467BDD">
        <w:t xml:space="preserve"> and </w:t>
      </w:r>
      <w:proofErr w:type="spellStart"/>
      <w:r w:rsidR="00C32163" w:rsidRPr="00467BDD">
        <w:t>convStB</w:t>
      </w:r>
      <w:proofErr w:type="spellEnd"/>
      <w:r w:rsidR="00C32163" w:rsidRPr="00467BDD">
        <w:t xml:space="preserve"> to command the AD7606 to start a conversion for all channels.  The busy signal is then monitored to determine when the AD7606 conversion has completed.  Upon completion, CS is dropped low and the data for each channel is clocked in on </w:t>
      </w:r>
      <w:proofErr w:type="spellStart"/>
      <w:r w:rsidR="00C32163" w:rsidRPr="00467BDD">
        <w:t>doutA</w:t>
      </w:r>
      <w:proofErr w:type="spellEnd"/>
      <w:r w:rsidR="00C32163" w:rsidRPr="00467BDD">
        <w:t xml:space="preserve"> and </w:t>
      </w:r>
      <w:proofErr w:type="spellStart"/>
      <w:r w:rsidR="00C32163" w:rsidRPr="00467BDD">
        <w:t>doutB</w:t>
      </w:r>
      <w:proofErr w:type="spellEnd"/>
      <w:r w:rsidR="00C32163" w:rsidRPr="00467BDD">
        <w:t>.  Channel data is placed into registers accessible to the ADC Module and the transaction complete signal is pulsed high to notify the ADC Modu</w:t>
      </w:r>
      <w:r w:rsidR="00DF2547" w:rsidRPr="00467BDD">
        <w:t>le.</w:t>
      </w:r>
    </w:p>
    <w:p w:rsidR="005123ED" w:rsidRDefault="005123ED" w:rsidP="005123ED">
      <w:pPr>
        <w:ind w:firstLine="0"/>
        <w:jc w:val="center"/>
      </w:pPr>
      <w:r w:rsidRPr="00467BDD">
        <w:object w:dxaOrig="4420" w:dyaOrig="6175">
          <v:shape id="_x0000_i1026" type="#_x0000_t75" style="width:199.65pt;height:280.65pt" o:ole="">
            <v:imagedata r:id="rId19" o:title=""/>
          </v:shape>
          <o:OLEObject Type="Embed" ProgID="Visio.Drawing.11" ShapeID="_x0000_i1026" DrawAspect="Content" ObjectID="_1446828370" r:id="rId20"/>
        </w:object>
      </w:r>
      <w:bookmarkStart w:id="1016" w:name="_Ref368231702"/>
      <w:bookmarkStart w:id="1017" w:name="_Ref368231691"/>
    </w:p>
    <w:p w:rsidR="0007246F" w:rsidRDefault="00F55DBB" w:rsidP="005123ED">
      <w:pPr>
        <w:ind w:firstLine="0"/>
        <w:jc w:val="center"/>
      </w:pPr>
      <w:bookmarkStart w:id="1018" w:name="_Toc373086264"/>
      <w:r>
        <w:t xml:space="preserve">Figure </w:t>
      </w:r>
      <w:r w:rsidR="00C51EBF" w:rsidRPr="00DF5518">
        <w:fldChar w:fldCharType="begin"/>
      </w:r>
      <w:r w:rsidR="00624F31" w:rsidRPr="00DF5518">
        <w:instrText xml:space="preserve"> SEQ Figure \* ARABIC </w:instrText>
      </w:r>
      <w:r w:rsidR="00C51EBF" w:rsidRPr="00DF5518">
        <w:fldChar w:fldCharType="separate"/>
      </w:r>
      <w:ins w:id="1019" w:author="kbatzer" w:date="2013-11-24T19:54:00Z">
        <w:r w:rsidR="00DC0366">
          <w:rPr>
            <w:noProof/>
          </w:rPr>
          <w:t>8</w:t>
        </w:r>
      </w:ins>
      <w:del w:id="1020" w:author="kbatzer" w:date="2013-11-24T19:52:00Z">
        <w:r w:rsidR="00361446" w:rsidDel="00DC0366">
          <w:rPr>
            <w:noProof/>
          </w:rPr>
          <w:delText>6</w:delText>
        </w:r>
      </w:del>
      <w:r w:rsidR="00C51EBF" w:rsidRPr="00DF5518">
        <w:fldChar w:fldCharType="end"/>
      </w:r>
      <w:bookmarkEnd w:id="1016"/>
      <w:r>
        <w:t>: ADC Capture Module Flow Chart</w:t>
      </w:r>
      <w:bookmarkEnd w:id="1017"/>
      <w:bookmarkEnd w:id="1018"/>
    </w:p>
    <w:p w:rsidR="005123ED" w:rsidRPr="00467BDD" w:rsidRDefault="005123ED" w:rsidP="000F5A1C">
      <w:pPr>
        <w:ind w:firstLine="0"/>
        <w:jc w:val="center"/>
      </w:pPr>
    </w:p>
    <w:p w:rsidR="00614E3B" w:rsidRPr="00467BDD" w:rsidRDefault="00614E3B" w:rsidP="00814E34">
      <w:pPr>
        <w:pStyle w:val="Heading3"/>
      </w:pPr>
      <w:bookmarkStart w:id="1021" w:name="_Toc373086227"/>
      <w:r w:rsidRPr="00467BDD">
        <w:t>Digital-to-Analog Converter Module</w:t>
      </w:r>
      <w:bookmarkEnd w:id="1021"/>
    </w:p>
    <w:p w:rsidR="00264144" w:rsidRPr="00467BDD" w:rsidRDefault="008B7813" w:rsidP="00264144">
      <w:r w:rsidRPr="00467BDD">
        <w:t>The Digital-to-Analog Converter (DAC) Module is used to drive the AD5678 on the Elect</w:t>
      </w:r>
      <w:r w:rsidR="00BC50D8" w:rsidRPr="00467BDD">
        <w:t xml:space="preserve">rophysiology Interface </w:t>
      </w:r>
      <w:r w:rsidR="0033047B">
        <w:t>board</w:t>
      </w:r>
      <w:r w:rsidR="00BC50D8" w:rsidRPr="00467BDD">
        <w:t xml:space="preserve">.  Amplitude-Time pair waveforms are sent from the PC to the RS232 module and are saved to </w:t>
      </w:r>
      <w:r w:rsidR="00AE4223">
        <w:t>DRAM</w:t>
      </w:r>
      <w:r w:rsidR="00BC50D8" w:rsidRPr="00467BDD">
        <w:t xml:space="preserve"> on the Real Time System Controller</w:t>
      </w:r>
      <w:r w:rsidR="00AE4223">
        <w:t xml:space="preserve"> (RTSC)</w:t>
      </w:r>
      <w:r w:rsidR="00BC50D8" w:rsidRPr="00467BDD">
        <w:t>.  Bus arbitration on both the memory interface and the 3-wire communication interface to the AD5678 allow</w:t>
      </w:r>
      <w:r w:rsidR="005E4C18">
        <w:t xml:space="preserve">s </w:t>
      </w:r>
      <w:r w:rsidR="00BC50D8" w:rsidRPr="00467BDD">
        <w:t>four unique waveforms to be output by the AD5678 simultaneously.</w:t>
      </w:r>
      <w:r w:rsidR="00590281" w:rsidRPr="00467BDD">
        <w:t xml:space="preserve">  </w:t>
      </w:r>
    </w:p>
    <w:p w:rsidR="001C47FA" w:rsidRPr="00467BDD" w:rsidRDefault="00722316" w:rsidP="00EE087E">
      <w:pPr>
        <w:pStyle w:val="Heading4"/>
      </w:pPr>
      <w:r w:rsidRPr="00467BDD">
        <w:t>AD5678</w:t>
      </w:r>
    </w:p>
    <w:p w:rsidR="001C6F50" w:rsidRPr="00467BDD" w:rsidRDefault="00722316" w:rsidP="001C6F50">
      <w:r w:rsidRPr="00467BDD">
        <w:t>The AD5678 is a digital-to-analog converter that provides four 16-bit channels and four 12-bit channels.  For the Data Acquisition and Stimulation System only the four 16-bit channels are use</w:t>
      </w:r>
      <w:r w:rsidR="005E4C18">
        <w:t>d</w:t>
      </w:r>
      <w:r w:rsidRPr="00467BDD">
        <w:t xml:space="preserve">.  Each of these channels can output between 0V to 5V.  The AD5678 supports a 3-wire </w:t>
      </w:r>
      <w:r w:rsidR="001C6F50" w:rsidRPr="00467BDD">
        <w:t xml:space="preserve">synchronous </w:t>
      </w:r>
      <w:r w:rsidRPr="00467BDD">
        <w:t xml:space="preserve">serial communication interface shown in </w:t>
      </w:r>
      <w:fldSimple w:instr=" REF _Ref368231773 \h  \* MERGEFORMAT ">
        <w:ins w:id="1022" w:author="kbatzer" w:date="2013-11-24T19:54:00Z">
          <w:r w:rsidR="00DC0366" w:rsidRPr="004B3B78">
            <w:t xml:space="preserve">Figure </w:t>
          </w:r>
          <w:r w:rsidR="00DC0366">
            <w:rPr>
              <w:noProof/>
            </w:rPr>
            <w:t>9</w:t>
          </w:r>
        </w:ins>
        <w:del w:id="1023" w:author="kbatzer" w:date="2013-11-24T19:40:00Z">
          <w:r w:rsidR="00A455A1" w:rsidRPr="004B3B78" w:rsidDel="00361446">
            <w:delText xml:space="preserve">Figure </w:delText>
          </w:r>
          <w:r w:rsidR="00A455A1" w:rsidDel="00361446">
            <w:rPr>
              <w:noProof/>
            </w:rPr>
            <w:delText>7</w:delText>
          </w:r>
        </w:del>
      </w:fldSimple>
      <w:r w:rsidRPr="00467BDD">
        <w:t>.</w:t>
      </w:r>
      <w:r w:rsidR="001C6F50" w:rsidRPr="00467BDD">
        <w:t xml:space="preserve">  A write operation consists of the SYNC signal being driven low, 32-bits of data being clocked out, and the SYNC signal returning high.  LDAC is pulled low in hardware, resulting in any update to the AD5678 </w:t>
      </w:r>
      <w:r w:rsidR="00027A17" w:rsidRPr="00467BDD">
        <w:t xml:space="preserve">output channels occurring immediately after the serial write is complete.  </w:t>
      </w:r>
    </w:p>
    <w:p w:rsidR="001C6F50" w:rsidRDefault="00F96E7B" w:rsidP="001C6F50">
      <w:pPr>
        <w:ind w:firstLine="0"/>
        <w:jc w:val="center"/>
      </w:pPr>
      <w:r w:rsidRPr="00467BDD">
        <w:rPr>
          <w:noProof/>
        </w:rPr>
        <w:lastRenderedPageBreak/>
        <w:drawing>
          <wp:inline distT="0" distB="0" distL="0" distR="0">
            <wp:extent cx="5443496" cy="3124863"/>
            <wp:effectExtent l="19050" t="0" r="4804"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r="2562" b="6872"/>
                    <a:stretch>
                      <a:fillRect/>
                    </a:stretch>
                  </pic:blipFill>
                  <pic:spPr bwMode="auto">
                    <a:xfrm>
                      <a:off x="0" y="0"/>
                      <a:ext cx="5443496" cy="3124863"/>
                    </a:xfrm>
                    <a:prstGeom prst="rect">
                      <a:avLst/>
                    </a:prstGeom>
                    <a:noFill/>
                    <a:ln w="9525">
                      <a:noFill/>
                      <a:miter lim="800000"/>
                      <a:headEnd/>
                      <a:tailEnd/>
                    </a:ln>
                  </pic:spPr>
                </pic:pic>
              </a:graphicData>
            </a:graphic>
          </wp:inline>
        </w:drawing>
      </w:r>
    </w:p>
    <w:p w:rsidR="00F55DBB" w:rsidRDefault="00F55DBB" w:rsidP="001C6F50">
      <w:pPr>
        <w:ind w:firstLine="0"/>
        <w:jc w:val="center"/>
      </w:pPr>
      <w:bookmarkStart w:id="1024" w:name="_Ref368231773"/>
      <w:bookmarkStart w:id="1025" w:name="_Toc373086265"/>
      <w:r w:rsidRPr="004B3B78">
        <w:t xml:space="preserve">Figure </w:t>
      </w:r>
      <w:r w:rsidR="00C51EBF" w:rsidRPr="004B3B78">
        <w:fldChar w:fldCharType="begin"/>
      </w:r>
      <w:r w:rsidR="00624F31" w:rsidRPr="004B3B78">
        <w:instrText xml:space="preserve"> SEQ Figure \* ARABIC </w:instrText>
      </w:r>
      <w:r w:rsidR="00C51EBF" w:rsidRPr="004B3B78">
        <w:fldChar w:fldCharType="separate"/>
      </w:r>
      <w:ins w:id="1026" w:author="kbatzer" w:date="2013-11-24T19:54:00Z">
        <w:r w:rsidR="00DC0366">
          <w:rPr>
            <w:noProof/>
          </w:rPr>
          <w:t>9</w:t>
        </w:r>
      </w:ins>
      <w:del w:id="1027" w:author="kbatzer" w:date="2013-11-24T19:52:00Z">
        <w:r w:rsidR="00361446" w:rsidDel="00DC0366">
          <w:rPr>
            <w:noProof/>
          </w:rPr>
          <w:delText>7</w:delText>
        </w:r>
      </w:del>
      <w:r w:rsidR="00C51EBF" w:rsidRPr="004B3B78">
        <w:fldChar w:fldCharType="end"/>
      </w:r>
      <w:bookmarkEnd w:id="1024"/>
      <w:r w:rsidRPr="004B3B78">
        <w:t>: AD5678 Serial Write (</w:t>
      </w:r>
      <w:r w:rsidR="00EC3AFA" w:rsidRPr="004B3B78">
        <w:t>F</w:t>
      </w:r>
      <w:r w:rsidRPr="004B3B78">
        <w:t xml:space="preserve">igure 2 </w:t>
      </w:r>
      <w:r w:rsidR="008E317E">
        <w:t>from</w:t>
      </w:r>
      <w:r w:rsidRPr="004B3B78">
        <w:t xml:space="preserve"> [</w:t>
      </w:r>
      <w:fldSimple w:instr=" REF Ref_AD5678_2011 \h  \* MERGEFORMAT ">
        <w:r w:rsidR="00DC0366">
          <w:rPr>
            <w:noProof/>
          </w:rPr>
          <w:t>21</w:t>
        </w:r>
      </w:fldSimple>
      <w:r w:rsidRPr="004B3B78">
        <w:t>])</w:t>
      </w:r>
      <w:bookmarkEnd w:id="1025"/>
    </w:p>
    <w:p w:rsidR="00AD1B74" w:rsidRPr="004B3B78" w:rsidRDefault="00AD1B74" w:rsidP="001C6F50">
      <w:pPr>
        <w:ind w:firstLine="0"/>
        <w:jc w:val="center"/>
      </w:pPr>
    </w:p>
    <w:p w:rsidR="004F4094" w:rsidRPr="00467BDD" w:rsidRDefault="00264144" w:rsidP="00EE087E">
      <w:pPr>
        <w:pStyle w:val="Heading4"/>
      </w:pPr>
      <w:r w:rsidRPr="00467BDD">
        <w:t>DAC Module Implementation</w:t>
      </w:r>
    </w:p>
    <w:p w:rsidR="005870F7" w:rsidRPr="00E87184" w:rsidRDefault="00C51EBF" w:rsidP="005870F7">
      <w:fldSimple w:instr=" REF _Ref368231808 \h  \* MERGEFORMAT ">
        <w:ins w:id="1028" w:author="kbatzer" w:date="2013-11-24T19:54:00Z">
          <w:r w:rsidR="00DC0366" w:rsidRPr="004B3B78">
            <w:t xml:space="preserve">Figure </w:t>
          </w:r>
          <w:r w:rsidR="00DC0366">
            <w:rPr>
              <w:noProof/>
            </w:rPr>
            <w:t>10</w:t>
          </w:r>
        </w:ins>
        <w:del w:id="1029" w:author="kbatzer" w:date="2013-11-24T19:40:00Z">
          <w:r w:rsidR="00A455A1" w:rsidRPr="004B3B78" w:rsidDel="00361446">
            <w:delText xml:space="preserve">Figure </w:delText>
          </w:r>
          <w:r w:rsidR="00A455A1" w:rsidDel="00361446">
            <w:rPr>
              <w:noProof/>
            </w:rPr>
            <w:delText>8</w:delText>
          </w:r>
        </w:del>
      </w:fldSimple>
      <w:r w:rsidR="004F4094" w:rsidRPr="00E87184">
        <w:t xml:space="preserve"> shows</w:t>
      </w:r>
      <w:r w:rsidR="005870F7" w:rsidRPr="00E87184">
        <w:t xml:space="preserve"> the</w:t>
      </w:r>
      <w:r w:rsidR="004F4094" w:rsidRPr="00E87184">
        <w:t xml:space="preserve"> structure o</w:t>
      </w:r>
      <w:r w:rsidR="005870F7" w:rsidRPr="00E87184">
        <w:t>f the DAC Module implementation.</w:t>
      </w:r>
      <w:r w:rsidR="004F4094" w:rsidRPr="00E87184">
        <w:t xml:space="preserve"> </w:t>
      </w:r>
      <w:fldSimple w:instr=" REF _Ref368231822 \h  \* MERGEFORMAT ">
        <w:ins w:id="1030" w:author="kbatzer" w:date="2013-11-24T19:54:00Z">
          <w:r w:rsidR="00DC0366" w:rsidRPr="004B3B78">
            <w:t xml:space="preserve">Table </w:t>
          </w:r>
          <w:r w:rsidR="00DC0366">
            <w:rPr>
              <w:noProof/>
            </w:rPr>
            <w:t>6</w:t>
          </w:r>
        </w:ins>
        <w:del w:id="1031" w:author="kbatzer" w:date="2013-11-24T19:40:00Z">
          <w:r w:rsidR="00A455A1" w:rsidRPr="004B3B78" w:rsidDel="00361446">
            <w:delText xml:space="preserve">Table </w:delText>
          </w:r>
          <w:r w:rsidR="00A455A1" w:rsidDel="00361446">
            <w:rPr>
              <w:noProof/>
            </w:rPr>
            <w:delText>6</w:delText>
          </w:r>
        </w:del>
      </w:fldSimple>
      <w:r w:rsidR="004F4094" w:rsidRPr="00E87184">
        <w:t xml:space="preserve"> provides a brief description of each of the DAC Module IO signals.  Note that </w:t>
      </w:r>
      <w:fldSimple w:instr=" REF _Ref368231822 \h  \* MERGEFORMAT ">
        <w:ins w:id="1032" w:author="kbatzer" w:date="2013-11-24T19:54:00Z">
          <w:r w:rsidR="00DC0366" w:rsidRPr="004B3B78">
            <w:t xml:space="preserve">Table </w:t>
          </w:r>
          <w:r w:rsidR="00DC0366">
            <w:rPr>
              <w:noProof/>
            </w:rPr>
            <w:t>6</w:t>
          </w:r>
        </w:ins>
        <w:del w:id="1033" w:author="kbatzer" w:date="2013-11-24T19:40:00Z">
          <w:r w:rsidR="00A455A1" w:rsidRPr="004B3B78" w:rsidDel="00361446">
            <w:delText xml:space="preserve">Table </w:delText>
          </w:r>
          <w:r w:rsidR="00A455A1" w:rsidDel="00361446">
            <w:rPr>
              <w:noProof/>
            </w:rPr>
            <w:delText>6</w:delText>
          </w:r>
        </w:del>
      </w:fldSimple>
      <w:r w:rsidR="004F4094" w:rsidRPr="00E87184">
        <w:t xml:space="preserve"> groups signals into multiple headings (Control, SPI, RAM, and RAM Arbiter) and that</w:t>
      </w:r>
      <w:r w:rsidR="00831635" w:rsidRPr="00E87184">
        <w:t xml:space="preserve"> </w:t>
      </w:r>
      <w:fldSimple w:instr=" REF _Ref368231808 \h  \* MERGEFORMAT ">
        <w:ins w:id="1034" w:author="kbatzer" w:date="2013-11-24T19:54:00Z">
          <w:r w:rsidR="00DC0366" w:rsidRPr="004B3B78">
            <w:t xml:space="preserve">Figure </w:t>
          </w:r>
          <w:r w:rsidR="00DC0366">
            <w:rPr>
              <w:noProof/>
            </w:rPr>
            <w:t>10</w:t>
          </w:r>
        </w:ins>
        <w:del w:id="1035" w:author="kbatzer" w:date="2013-11-24T19:40:00Z">
          <w:r w:rsidR="00A455A1" w:rsidRPr="004B3B78" w:rsidDel="00361446">
            <w:delText xml:space="preserve">Figure </w:delText>
          </w:r>
          <w:r w:rsidR="00A455A1" w:rsidDel="00361446">
            <w:rPr>
              <w:noProof/>
            </w:rPr>
            <w:delText>8</w:delText>
          </w:r>
        </w:del>
      </w:fldSimple>
      <w:r w:rsidR="00831635" w:rsidRPr="00E87184">
        <w:t xml:space="preserve"> uses these groupings for defining connections.</w:t>
      </w:r>
    </w:p>
    <w:tbl>
      <w:tblPr>
        <w:tblStyle w:val="TableGrid"/>
        <w:tblW w:w="0" w:type="auto"/>
        <w:tblLook w:val="04A0"/>
      </w:tblPr>
      <w:tblGrid>
        <w:gridCol w:w="2808"/>
        <w:gridCol w:w="5940"/>
      </w:tblGrid>
      <w:tr w:rsidR="003E0440" w:rsidRPr="00467BDD" w:rsidTr="00DD5052">
        <w:trPr>
          <w:trHeight w:val="440"/>
        </w:trPr>
        <w:tc>
          <w:tcPr>
            <w:tcW w:w="2808"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lastRenderedPageBreak/>
              <w:t>Signal Name</w:t>
            </w:r>
          </w:p>
        </w:tc>
        <w:tc>
          <w:tcPr>
            <w:tcW w:w="5940"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Description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clk</w:t>
            </w:r>
            <w:proofErr w:type="spellEnd"/>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Main clock for module (50 MHz)</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reset</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Module reset (active low).  All registers return to startup values.</w:t>
            </w:r>
          </w:p>
        </w:tc>
      </w:tr>
      <w:tr w:rsidR="003E0440" w:rsidRPr="00467BDD" w:rsidTr="00DD5052">
        <w:trPr>
          <w:trHeight w:val="440"/>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Control Signals</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Stimulation</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Stimulation register contents (active high).  See </w:t>
            </w:r>
            <w:fldSimple w:instr=" REF _Ref368232994 \h  \* MERGEFORMAT ">
              <w:ins w:id="1036" w:author="kbatzer" w:date="2013-11-24T19:54:00Z">
                <w:r w:rsidR="00DC0366" w:rsidRPr="00DC0366">
                  <w:rPr>
                    <w:sz w:val="20"/>
                    <w:szCs w:val="20"/>
                    <w:rPrChange w:id="1037" w:author="kbatzer" w:date="2013-11-24T19:54:00Z">
                      <w:rPr/>
                    </w:rPrChange>
                  </w:rPr>
                  <w:t xml:space="preserve">Table </w:t>
                </w:r>
                <w:r w:rsidR="00DC0366" w:rsidRPr="00DC0366">
                  <w:rPr>
                    <w:noProof/>
                    <w:sz w:val="20"/>
                    <w:szCs w:val="20"/>
                    <w:rPrChange w:id="1038" w:author="kbatzer" w:date="2013-11-24T19:54:00Z">
                      <w:rPr>
                        <w:noProof/>
                      </w:rPr>
                    </w:rPrChange>
                  </w:rPr>
                  <w:t>2</w:t>
                </w:r>
              </w:ins>
              <w:del w:id="1039" w:author="kbatzer" w:date="2013-11-24T19:40:00Z">
                <w:r w:rsidR="00A455A1" w:rsidRPr="00A455A1" w:rsidDel="00361446">
                  <w:rPr>
                    <w:sz w:val="20"/>
                    <w:szCs w:val="20"/>
                  </w:rPr>
                  <w:delText xml:space="preserve">Table </w:delText>
                </w:r>
                <w:r w:rsidR="00A455A1" w:rsidRPr="00A455A1" w:rsidDel="00361446">
                  <w:rPr>
                    <w:noProof/>
                    <w:sz w:val="20"/>
                    <w:szCs w:val="20"/>
                  </w:rPr>
                  <w:delText>2</w:delText>
                </w:r>
              </w:del>
            </w:fldSimple>
            <w:r w:rsidRPr="009C78FE">
              <w:rPr>
                <w:rFonts w:eastAsia="Times New Roman"/>
                <w:color w:val="000000"/>
                <w:sz w:val="20"/>
                <w:szCs w:val="20"/>
              </w:rPr>
              <w:t xml:space="preserv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Channel bit pulse active results in single stimulation waveform.  Channel bit held active results in multi-stimulation.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Stim_Active</w:t>
            </w:r>
            <w:proofErr w:type="spellEnd"/>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channel is currently outputting a stimulation waveform.</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Init_Complete</w:t>
            </w:r>
            <w:proofErr w:type="spellEnd"/>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Flag indicating </w:t>
            </w:r>
            <w:proofErr w:type="spellStart"/>
            <w:r w:rsidRPr="009C78FE">
              <w:rPr>
                <w:rFonts w:eastAsia="Times New Roman"/>
                <w:color w:val="000000"/>
                <w:sz w:val="20"/>
                <w:szCs w:val="20"/>
              </w:rPr>
              <w:t>DAC_Init</w:t>
            </w:r>
            <w:proofErr w:type="spellEnd"/>
            <w:r w:rsidRPr="009C78FE">
              <w:rPr>
                <w:rFonts w:eastAsia="Times New Roman"/>
                <w:color w:val="000000"/>
                <w:sz w:val="20"/>
                <w:szCs w:val="20"/>
              </w:rPr>
              <w:t xml:space="preserve"> module has completed AD5678 configuration and the AD5678 is ready for stimulation output.</w:t>
            </w:r>
          </w:p>
        </w:tc>
      </w:tr>
      <w:tr w:rsidR="003E0440" w:rsidRPr="00467BDD" w:rsidTr="00DD5052">
        <w:trPr>
          <w:trHeight w:val="359"/>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SPI Signals (AD5678)</w:t>
            </w:r>
          </w:p>
        </w:tc>
      </w:tr>
      <w:tr w:rsidR="003E0440" w:rsidRPr="00467BDD" w:rsidTr="00DD5052">
        <w:trPr>
          <w:trHeight w:val="422"/>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SPI_CLK</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Clock for SPI bus (5 MHz)</w:t>
            </w:r>
          </w:p>
        </w:tc>
      </w:tr>
      <w:tr w:rsidR="003E0440" w:rsidRPr="00467BDD" w:rsidTr="00DD5052">
        <w:trPr>
          <w:trHeight w:val="53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CS</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Frame indicator for AD5678 SPI bus (Active Low). </w:t>
            </w:r>
          </w:p>
        </w:tc>
      </w:tr>
      <w:tr w:rsidR="003E0440" w:rsidRPr="00467BDD" w:rsidTr="00DD5052">
        <w:trPr>
          <w:trHeight w:val="44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MOSI</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Output data for SPI bus to AD5678.  (Master Out Slave In)</w:t>
            </w:r>
          </w:p>
        </w:tc>
      </w:tr>
      <w:tr w:rsidR="003E0440" w:rsidRPr="00467BDD" w:rsidTr="00DD5052">
        <w:trPr>
          <w:trHeight w:val="395"/>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RAM Signals</w:t>
            </w:r>
          </w:p>
        </w:tc>
      </w:tr>
      <w:tr w:rsidR="003E0440" w:rsidRPr="00467BDD" w:rsidTr="00DD5052">
        <w:trPr>
          <w:trHeight w:val="35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RAM_Start_Op</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Trigger for the RAM module to start a memory operation.</w:t>
            </w:r>
          </w:p>
        </w:tc>
      </w:tr>
      <w:tr w:rsidR="003E0440" w:rsidRPr="00467BDD" w:rsidTr="00DD5052">
        <w:trPr>
          <w:trHeight w:val="476"/>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RAM_Op_Done</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the memory operation has completed.</w:t>
            </w:r>
          </w:p>
        </w:tc>
      </w:tr>
      <w:tr w:rsidR="003E0440" w:rsidRPr="00467BDD" w:rsidTr="00DD5052">
        <w:trPr>
          <w:trHeight w:val="61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RAM_WE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Write enable indicator for the RAM module.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0:  Write Operation</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  Read Operation</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RAM_ADDR</w:t>
            </w:r>
          </w:p>
        </w:tc>
        <w:tc>
          <w:tcPr>
            <w:tcW w:w="5940" w:type="dxa"/>
            <w:shd w:val="clear" w:color="auto" w:fill="FFFFFF" w:themeFill="background1"/>
            <w:vAlign w:val="center"/>
          </w:tcPr>
          <w:p w:rsidR="003E0440" w:rsidRPr="009C78FE" w:rsidRDefault="0048555F" w:rsidP="00DD5052">
            <w:pPr>
              <w:keepNext/>
              <w:keepLines/>
              <w:spacing w:line="240" w:lineRule="auto"/>
              <w:ind w:firstLine="0"/>
              <w:rPr>
                <w:rFonts w:eastAsia="Times New Roman"/>
                <w:color w:val="000000"/>
                <w:sz w:val="20"/>
                <w:szCs w:val="2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3E0440" w:rsidRPr="009C78FE">
              <w:rPr>
                <w:rFonts w:eastAsia="Times New Roman"/>
                <w:color w:val="000000"/>
                <w:sz w:val="20"/>
                <w:szCs w:val="20"/>
              </w:rPr>
              <w:t>.</w:t>
            </w:r>
          </w:p>
        </w:tc>
      </w:tr>
      <w:tr w:rsidR="003E0440" w:rsidRPr="00467BDD" w:rsidTr="00DD5052">
        <w:trPr>
          <w:trHeight w:val="422"/>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RAM_DOUT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output data bus from RAM used for read operations.</w:t>
            </w:r>
          </w:p>
        </w:tc>
      </w:tr>
      <w:tr w:rsidR="003E0440" w:rsidRPr="00467BDD" w:rsidTr="009C78FE">
        <w:trPr>
          <w:trHeight w:val="413"/>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RAM_DIN</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input data bus to RAM used for write operations.</w:t>
            </w:r>
          </w:p>
        </w:tc>
      </w:tr>
      <w:tr w:rsidR="003E0440" w:rsidRPr="00467BDD" w:rsidTr="00DD5052">
        <w:trPr>
          <w:trHeight w:val="386"/>
        </w:trPr>
        <w:tc>
          <w:tcPr>
            <w:tcW w:w="8748" w:type="dxa"/>
            <w:gridSpan w:val="2"/>
            <w:shd w:val="clear" w:color="auto" w:fill="D5DCE4" w:themeFill="text2" w:themeFillTint="33"/>
            <w:vAlign w:val="center"/>
          </w:tcPr>
          <w:p w:rsidR="003E0440" w:rsidRPr="009C78FE" w:rsidRDefault="003E0440" w:rsidP="00DD5052">
            <w:pPr>
              <w:keepNext/>
              <w:keepLines/>
              <w:tabs>
                <w:tab w:val="left" w:pos="7116"/>
              </w:tabs>
              <w:spacing w:line="240" w:lineRule="auto"/>
              <w:ind w:firstLine="0"/>
              <w:jc w:val="center"/>
              <w:rPr>
                <w:rFonts w:eastAsia="Times New Roman"/>
                <w:b/>
                <w:color w:val="000000"/>
                <w:sz w:val="20"/>
                <w:szCs w:val="20"/>
              </w:rPr>
            </w:pPr>
            <w:r w:rsidRPr="009C78FE">
              <w:rPr>
                <w:rFonts w:eastAsia="Times New Roman"/>
                <w:b/>
                <w:color w:val="000000"/>
                <w:sz w:val="20"/>
                <w:szCs w:val="20"/>
              </w:rPr>
              <w:t>RAM Arbiter Signals</w:t>
            </w:r>
          </w:p>
        </w:tc>
      </w:tr>
      <w:tr w:rsidR="003E0440" w:rsidRPr="00467BDD" w:rsidTr="00DD5052">
        <w:trPr>
          <w:trHeight w:val="142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RAM_Bus_Request</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Request signal for accessing memory interface.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0: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1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1: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2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2: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3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3: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4 module Bus Request</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RAM_Bus_Busy</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memory interface is currently in use.</w:t>
            </w:r>
          </w:p>
        </w:tc>
      </w:tr>
      <w:tr w:rsidR="003E0440" w:rsidRPr="00467BDD" w:rsidTr="00DD5052">
        <w:trPr>
          <w:trHeight w:val="1709"/>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RAM_Bus_Grant</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Signal granting access to memory interface received in response to a bus request.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0: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1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1: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2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2: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3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3: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4 module Bus Grant</w:t>
            </w:r>
          </w:p>
        </w:tc>
      </w:tr>
    </w:tbl>
    <w:p w:rsidR="00491391" w:rsidRPr="004B3B78" w:rsidRDefault="00491391" w:rsidP="00491391">
      <w:pPr>
        <w:ind w:firstLine="0"/>
        <w:jc w:val="center"/>
      </w:pPr>
      <w:bookmarkStart w:id="1040" w:name="_Ref368231822"/>
      <w:bookmarkStart w:id="1041" w:name="_Toc373086300"/>
      <w:r w:rsidRPr="004B3B78">
        <w:t xml:space="preserve">Table </w:t>
      </w:r>
      <w:bookmarkStart w:id="1042" w:name="Table_DAC_Signals"/>
      <w:r w:rsidR="00C51EBF" w:rsidRPr="004B3B78">
        <w:fldChar w:fldCharType="begin"/>
      </w:r>
      <w:r w:rsidRPr="004B3B78">
        <w:instrText xml:space="preserve"> SEQ Table \* MERGEFORMAT  \* MERGEFORMAT </w:instrText>
      </w:r>
      <w:r w:rsidR="00C51EBF" w:rsidRPr="004B3B78">
        <w:fldChar w:fldCharType="separate"/>
      </w:r>
      <w:r w:rsidR="00DC0366">
        <w:rPr>
          <w:noProof/>
        </w:rPr>
        <w:t>6</w:t>
      </w:r>
      <w:r w:rsidR="00C51EBF" w:rsidRPr="004B3B78">
        <w:fldChar w:fldCharType="end"/>
      </w:r>
      <w:bookmarkEnd w:id="1040"/>
      <w:bookmarkEnd w:id="1042"/>
      <w:r w:rsidRPr="004B3B78">
        <w:t>: DAC Module Signals</w:t>
      </w:r>
      <w:bookmarkEnd w:id="1041"/>
    </w:p>
    <w:p w:rsidR="000F697D" w:rsidRPr="00467BDD" w:rsidRDefault="007207DB" w:rsidP="000F697D">
      <w:pPr>
        <w:ind w:firstLine="0"/>
      </w:pPr>
      <w:r w:rsidRPr="00467BDD">
        <w:rPr>
          <w:noProof/>
        </w:rPr>
        <w:lastRenderedPageBreak/>
        <w:drawing>
          <wp:anchor distT="0" distB="0" distL="114300" distR="114300" simplePos="0" relativeHeight="251658240" behindDoc="0" locked="0" layoutInCell="1" allowOverlap="1">
            <wp:simplePos x="0" y="0"/>
            <wp:positionH relativeFrom="column">
              <wp:posOffset>-1353185</wp:posOffset>
            </wp:positionH>
            <wp:positionV relativeFrom="paragraph">
              <wp:posOffset>2099945</wp:posOffset>
            </wp:positionV>
            <wp:extent cx="7713980" cy="3522980"/>
            <wp:effectExtent l="0" t="2076450" r="0" b="2058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rot="16200000">
                      <a:off x="0" y="0"/>
                      <a:ext cx="7713980" cy="3522980"/>
                    </a:xfrm>
                    <a:prstGeom prst="rect">
                      <a:avLst/>
                    </a:prstGeom>
                    <a:noFill/>
                    <a:ln w="9525">
                      <a:noFill/>
                      <a:miter lim="800000"/>
                      <a:headEnd/>
                      <a:tailEnd/>
                    </a:ln>
                  </pic:spPr>
                </pic:pic>
              </a:graphicData>
            </a:graphic>
          </wp:anchor>
        </w:drawing>
      </w:r>
    </w:p>
    <w:p w:rsidR="00DA77CF" w:rsidRPr="00F26817" w:rsidRDefault="00264144" w:rsidP="00EC3AFA">
      <w:pPr>
        <w:ind w:firstLine="0"/>
        <w:jc w:val="center"/>
        <w:rPr>
          <w:sz w:val="20"/>
          <w:szCs w:val="20"/>
        </w:rPr>
      </w:pPr>
      <w:bookmarkStart w:id="1043" w:name="_Ref368231808"/>
      <w:bookmarkStart w:id="1044" w:name="_Toc373086266"/>
      <w:r w:rsidRPr="004B3B78">
        <w:t xml:space="preserve">Figure </w:t>
      </w:r>
      <w:r w:rsidR="00C51EBF" w:rsidRPr="004B3B78">
        <w:fldChar w:fldCharType="begin"/>
      </w:r>
      <w:r w:rsidR="00624F31" w:rsidRPr="004B3B78">
        <w:instrText xml:space="preserve"> SEQ Figure \* ARABIC </w:instrText>
      </w:r>
      <w:r w:rsidR="00C51EBF" w:rsidRPr="004B3B78">
        <w:fldChar w:fldCharType="separate"/>
      </w:r>
      <w:ins w:id="1045" w:author="kbatzer" w:date="2013-11-24T19:54:00Z">
        <w:r w:rsidR="00DC0366">
          <w:rPr>
            <w:noProof/>
          </w:rPr>
          <w:t>10</w:t>
        </w:r>
      </w:ins>
      <w:del w:id="1046" w:author="kbatzer" w:date="2013-11-24T19:52:00Z">
        <w:r w:rsidR="00361446" w:rsidDel="00DC0366">
          <w:rPr>
            <w:noProof/>
          </w:rPr>
          <w:delText>8</w:delText>
        </w:r>
      </w:del>
      <w:r w:rsidR="00C51EBF" w:rsidRPr="004B3B78">
        <w:fldChar w:fldCharType="end"/>
      </w:r>
      <w:bookmarkEnd w:id="1043"/>
      <w:r w:rsidR="00281E01" w:rsidRPr="004B3B78">
        <w:t>: B</w:t>
      </w:r>
      <w:r w:rsidRPr="004B3B78">
        <w:t>lock diagram of the DAC module IO and internal modules</w:t>
      </w:r>
      <w:bookmarkEnd w:id="1044"/>
    </w:p>
    <w:p w:rsidR="002B1DE7" w:rsidRPr="00467BDD" w:rsidRDefault="00D32422" w:rsidP="00D32422">
      <w:pPr>
        <w:pStyle w:val="Heading4"/>
      </w:pPr>
      <w:r w:rsidRPr="00467BDD">
        <w:lastRenderedPageBreak/>
        <w:t>DAC Init Module Implementation</w:t>
      </w:r>
    </w:p>
    <w:p w:rsidR="00373A19" w:rsidRPr="00467BDD" w:rsidRDefault="00373A19" w:rsidP="00264144">
      <w:r w:rsidRPr="00467BDD">
        <w:t xml:space="preserve">On reset the </w:t>
      </w:r>
      <w:proofErr w:type="spellStart"/>
      <w:r w:rsidRPr="00467BDD">
        <w:t>DAC_Init</w:t>
      </w:r>
      <w:proofErr w:type="spellEnd"/>
      <w:r w:rsidRPr="00467BDD">
        <w:t xml:space="preserve"> state machine performs initialization of the AD5678 registers.  The Power-On Reset command sets all DAC channel outputs to 0V.  The </w:t>
      </w:r>
      <w:r w:rsidR="000E2072" w:rsidRPr="00467BDD">
        <w:t>Internal Reference Register</w:t>
      </w:r>
      <w:r w:rsidRPr="00467BDD">
        <w:t xml:space="preserve"> is then configured to </w:t>
      </w:r>
      <w:r w:rsidR="000E2072" w:rsidRPr="00467BDD">
        <w:t>turn on and use the</w:t>
      </w:r>
      <w:r w:rsidRPr="00467BDD">
        <w:t xml:space="preserve"> internal voltage reference of 2.5V.  The LDAC registe</w:t>
      </w:r>
      <w:r w:rsidR="008637DC" w:rsidRPr="00467BDD">
        <w:t xml:space="preserve">r is configured to have all channels </w:t>
      </w:r>
      <w:r w:rsidR="00F6384D" w:rsidRPr="00467BDD">
        <w:t xml:space="preserve">update </w:t>
      </w:r>
      <w:r w:rsidR="008637DC" w:rsidRPr="00467BDD">
        <w:t xml:space="preserve">immediately after receiving a new output command.  The </w:t>
      </w:r>
      <w:r w:rsidR="00343594" w:rsidRPr="00467BDD">
        <w:t>C</w:t>
      </w:r>
      <w:r w:rsidR="008637DC" w:rsidRPr="00467BDD">
        <w:t xml:space="preserve">lear </w:t>
      </w:r>
      <w:r w:rsidR="00343594" w:rsidRPr="00467BDD">
        <w:t>C</w:t>
      </w:r>
      <w:r w:rsidR="008637DC" w:rsidRPr="00467BDD">
        <w:t xml:space="preserve">ode </w:t>
      </w:r>
      <w:r w:rsidR="00343594" w:rsidRPr="00467BDD">
        <w:t>R</w:t>
      </w:r>
      <w:r w:rsidR="00163B41">
        <w:t>egister is configured to set the output register of each DAC</w:t>
      </w:r>
      <w:r w:rsidR="00273D37">
        <w:t xml:space="preserve"> to zero </w:t>
      </w:r>
      <w:r w:rsidR="008637DC" w:rsidRPr="00467BDD">
        <w:t>if CLR is driven low</w:t>
      </w:r>
      <w:r w:rsidR="00555E2A">
        <w:t>;</w:t>
      </w:r>
      <w:r w:rsidR="008637DC" w:rsidRPr="00467BDD">
        <w:t xml:space="preserve"> however, in the prototype this signal is</w:t>
      </w:r>
      <w:r w:rsidR="00105797" w:rsidRPr="00467BDD">
        <w:t xml:space="preserve"> simply pulled down and ignored.  The </w:t>
      </w:r>
      <w:r w:rsidR="003B70F4" w:rsidRPr="00467BDD">
        <w:t>output</w:t>
      </w:r>
      <w:r w:rsidR="00105797" w:rsidRPr="00467BDD">
        <w:t xml:space="preserve"> </w:t>
      </w:r>
      <w:r w:rsidR="003B70F4" w:rsidRPr="00467BDD">
        <w:t>register</w:t>
      </w:r>
      <w:r w:rsidR="00105797" w:rsidRPr="00467BDD">
        <w:t xml:space="preserve"> for each of the DAC channels </w:t>
      </w:r>
      <w:r w:rsidR="00D337AC" w:rsidRPr="00467BDD">
        <w:t>is</w:t>
      </w:r>
      <w:r w:rsidR="00105797" w:rsidRPr="00467BDD">
        <w:t xml:space="preserve"> then set to midscale</w:t>
      </w:r>
      <w:r w:rsidR="00AE4223">
        <w:t>, yielding 0V on the stimulation electrode connected to the Electrophysiology Interface board [</w:t>
      </w:r>
      <w:r w:rsidR="00C51EBF">
        <w:fldChar w:fldCharType="begin"/>
      </w:r>
      <w:r w:rsidR="00AE4223">
        <w:instrText xml:space="preserve"> REF Ref_Squires_2013 \h </w:instrText>
      </w:r>
      <w:r w:rsidR="00C51EBF">
        <w:fldChar w:fldCharType="separate"/>
      </w:r>
      <w:r w:rsidR="00DC0366">
        <w:rPr>
          <w:noProof/>
        </w:rPr>
        <w:t>15</w:t>
      </w:r>
      <w:r w:rsidR="00C51EBF">
        <w:fldChar w:fldCharType="end"/>
      </w:r>
      <w:r w:rsidR="00AE4223">
        <w:t>],</w:t>
      </w:r>
      <w:r w:rsidR="00105797" w:rsidRPr="00467BDD">
        <w:t xml:space="preserve"> and the </w:t>
      </w:r>
      <w:proofErr w:type="spellStart"/>
      <w:r w:rsidR="00105797" w:rsidRPr="00467BDD">
        <w:t>DAC_Init</w:t>
      </w:r>
      <w:proofErr w:type="spellEnd"/>
      <w:r w:rsidR="00105797" w:rsidRPr="00467BDD">
        <w:t xml:space="preserve"> module waits in its IDLE st</w:t>
      </w:r>
      <w:r w:rsidR="00F6384D" w:rsidRPr="00467BDD">
        <w:t xml:space="preserve">ate until </w:t>
      </w:r>
      <w:r w:rsidR="000A7EEC" w:rsidRPr="00467BDD">
        <w:t>a</w:t>
      </w:r>
      <w:r w:rsidR="00F6384D" w:rsidRPr="00467BDD">
        <w:t xml:space="preserve"> reset command.</w:t>
      </w:r>
    </w:p>
    <w:p w:rsidR="008B7813" w:rsidRPr="00467BDD" w:rsidRDefault="00DF5518" w:rsidP="00F60614">
      <w:pPr>
        <w:ind w:firstLine="0"/>
        <w:jc w:val="center"/>
      </w:pPr>
      <w:r w:rsidRPr="00467BDD">
        <w:object w:dxaOrig="2610" w:dyaOrig="6715">
          <v:shape id="_x0000_i1027" type="#_x0000_t75" style="width:117.8pt;height:307.65pt" o:ole="">
            <v:imagedata r:id="rId23" o:title=""/>
          </v:shape>
          <o:OLEObject Type="Embed" ProgID="Visio.Drawing.11" ShapeID="_x0000_i1027" DrawAspect="Content" ObjectID="_1446828371" r:id="rId24"/>
        </w:object>
      </w:r>
    </w:p>
    <w:p w:rsidR="00511C53" w:rsidRPr="003F777D" w:rsidRDefault="00EC3AFA" w:rsidP="00F60614">
      <w:pPr>
        <w:ind w:firstLine="0"/>
        <w:jc w:val="center"/>
      </w:pPr>
      <w:bookmarkStart w:id="1047" w:name="_Toc373086267"/>
      <w:r w:rsidRPr="003F777D">
        <w:t xml:space="preserve">Figure </w:t>
      </w:r>
      <w:r w:rsidR="00C51EBF" w:rsidRPr="003F777D">
        <w:fldChar w:fldCharType="begin"/>
      </w:r>
      <w:r w:rsidR="00624F31" w:rsidRPr="003F777D">
        <w:instrText xml:space="preserve"> SEQ Figure \* ARABIC </w:instrText>
      </w:r>
      <w:r w:rsidR="00C51EBF" w:rsidRPr="003F777D">
        <w:fldChar w:fldCharType="separate"/>
      </w:r>
      <w:ins w:id="1048" w:author="kbatzer" w:date="2013-11-24T19:54:00Z">
        <w:r w:rsidR="00DC0366">
          <w:rPr>
            <w:noProof/>
          </w:rPr>
          <w:t>11</w:t>
        </w:r>
      </w:ins>
      <w:del w:id="1049" w:author="kbatzer" w:date="2013-11-24T19:52:00Z">
        <w:r w:rsidR="00361446" w:rsidDel="00DC0366">
          <w:rPr>
            <w:noProof/>
          </w:rPr>
          <w:delText>9</w:delText>
        </w:r>
      </w:del>
      <w:r w:rsidR="00C51EBF" w:rsidRPr="003F777D">
        <w:fldChar w:fldCharType="end"/>
      </w:r>
      <w:r w:rsidRPr="003F777D">
        <w:t xml:space="preserve">: </w:t>
      </w:r>
      <w:proofErr w:type="spellStart"/>
      <w:r w:rsidR="00511C53" w:rsidRPr="003F777D">
        <w:t>DAC_Init</w:t>
      </w:r>
      <w:proofErr w:type="spellEnd"/>
      <w:r w:rsidR="00511C53" w:rsidRPr="003F777D">
        <w:t xml:space="preserve"> Flow Chart</w:t>
      </w:r>
      <w:bookmarkEnd w:id="1047"/>
    </w:p>
    <w:p w:rsidR="005870F7" w:rsidRPr="00467BDD" w:rsidRDefault="00023A53" w:rsidP="005870F7">
      <w:pPr>
        <w:pStyle w:val="Heading4"/>
      </w:pPr>
      <w:r w:rsidRPr="00467BDD">
        <w:lastRenderedPageBreak/>
        <w:tab/>
      </w:r>
      <w:bookmarkStart w:id="1050" w:name="_Ref368844933"/>
      <w:r w:rsidR="005870F7" w:rsidRPr="00467BDD">
        <w:t>DAC Channel Module Implementation</w:t>
      </w:r>
      <w:bookmarkEnd w:id="1050"/>
    </w:p>
    <w:p w:rsidR="00023A53" w:rsidRPr="00467BDD" w:rsidRDefault="00023A53" w:rsidP="005870F7">
      <w:r w:rsidRPr="00467BDD">
        <w:t>Each of the four</w:t>
      </w:r>
      <w:r w:rsidR="00555E2A">
        <w:t xml:space="preserve"> supported</w:t>
      </w:r>
      <w:r w:rsidRPr="00467BDD">
        <w:t xml:space="preserve"> DAC channels has its own separate module.  Each channel has its own section of memory for storing waveforms as time-amplitude pairs.  Time values are 16-bits, with each step accounting for 1 us of delay.  Amplitude values are 16-bits, providing the value to update to the DAC output register for the given channel.  </w:t>
      </w:r>
      <w:r w:rsidR="0091137F">
        <w:t>T</w:t>
      </w:r>
      <w:r w:rsidRPr="00467BDD">
        <w:t>ime values provide the amount of time to hold the corresponding amplitude value.  Each of the four channels can output waveforms simultaneously due to bus arbitration logic for memory and SPI communication.</w:t>
      </w:r>
    </w:p>
    <w:p w:rsidR="00306AB2" w:rsidRDefault="00023A53" w:rsidP="00023A53">
      <w:pPr>
        <w:ind w:firstLine="0"/>
      </w:pPr>
      <w:r w:rsidRPr="00467BDD">
        <w:tab/>
        <w:t xml:space="preserve">The </w:t>
      </w:r>
      <w:proofErr w:type="spellStart"/>
      <w:r w:rsidRPr="00467BDD">
        <w:t>DAC_Channel</w:t>
      </w:r>
      <w:proofErr w:type="spellEnd"/>
      <w:r w:rsidRPr="00467BDD">
        <w:t xml:space="preserve"> module supports </w:t>
      </w:r>
      <w:r w:rsidR="00644B40" w:rsidRPr="00467BDD">
        <w:t>single stimulation (sending the stored waveform once) and multi-stimulation (sending the stored waveform repeatedly).  For single stimulation the “Stimulation” signal is set for a s</w:t>
      </w:r>
      <w:r w:rsidR="0091137F">
        <w:t>ingle clock cycle and for multi-</w:t>
      </w:r>
      <w:r w:rsidR="00644B40" w:rsidRPr="00467BDD">
        <w:t xml:space="preserve">stimulation the “Stimulation” signal is set and held high for as long as the repeating output is desired.  </w:t>
      </w:r>
    </w:p>
    <w:p w:rsidR="00023A53" w:rsidRPr="00467BDD" w:rsidRDefault="00644B40" w:rsidP="00306AB2">
      <w:r w:rsidRPr="00467BDD">
        <w:t xml:space="preserve">Upon </w:t>
      </w:r>
      <w:r w:rsidR="00306AB2">
        <w:t xml:space="preserve">setting the corresponding Stimulation Register bit (see </w:t>
      </w:r>
      <w:r w:rsidR="00C51EBF">
        <w:fldChar w:fldCharType="begin"/>
      </w:r>
      <w:r w:rsidR="00306AB2">
        <w:instrText xml:space="preserve"> REF _Ref368846070 \h </w:instrText>
      </w:r>
      <w:r w:rsidR="00C51EBF">
        <w:fldChar w:fldCharType="separate"/>
      </w:r>
      <w:r w:rsidR="00DC0366">
        <w:t>Stimulation Register</w:t>
      </w:r>
      <w:r w:rsidR="00C51EBF">
        <w:fldChar w:fldCharType="end"/>
      </w:r>
      <w:r w:rsidR="00306AB2">
        <w:t xml:space="preserve"> section of this document) of a </w:t>
      </w:r>
      <w:proofErr w:type="spellStart"/>
      <w:r w:rsidRPr="00467BDD">
        <w:t>DAC_Channel</w:t>
      </w:r>
      <w:proofErr w:type="spellEnd"/>
      <w:r w:rsidR="00306AB2">
        <w:t xml:space="preserve"> module</w:t>
      </w:r>
      <w:r w:rsidR="00FE2966">
        <w:t>,</w:t>
      </w:r>
      <w:r w:rsidRPr="00467BDD">
        <w:t xml:space="preserve"> the number of samples stored in memory for the channel is read.  From here, the first time-amplitude pair is read, SPI bus access requested, and the DAC output </w:t>
      </w:r>
      <w:r w:rsidR="008E181B">
        <w:t xml:space="preserve">is </w:t>
      </w:r>
      <w:r w:rsidRPr="00467BDD">
        <w:t>updated.  After waiting for the number of 1 us counts specified by the time value</w:t>
      </w:r>
      <w:r w:rsidR="008E181B">
        <w:t>,</w:t>
      </w:r>
      <w:r w:rsidRPr="00467BDD">
        <w:t xml:space="preserve"> the process is repeated for each time-amplitude pair.  Upon reaching the last time-amplitude pair for a single stimulation, the </w:t>
      </w:r>
      <w:proofErr w:type="spellStart"/>
      <w:r w:rsidRPr="00467BDD">
        <w:t>DAC_Channel</w:t>
      </w:r>
      <w:proofErr w:type="spellEnd"/>
      <w:r w:rsidRPr="00467BDD">
        <w:t xml:space="preserve"> module returns to IDLE and waits for the next time “Stimulation” is set.  During </w:t>
      </w:r>
      <w:proofErr w:type="gramStart"/>
      <w:r w:rsidRPr="00467BDD">
        <w:t>a multi</w:t>
      </w:r>
      <w:proofErr w:type="gramEnd"/>
      <w:r w:rsidRPr="00467BDD">
        <w:t>-stimulation, the module returns to the first sample and loops through the entire set until “Stimulation” is no longer set.</w:t>
      </w:r>
    </w:p>
    <w:p w:rsidR="00324398" w:rsidRPr="00467BDD" w:rsidRDefault="00324398" w:rsidP="00023A53">
      <w:pPr>
        <w:ind w:firstLine="0"/>
      </w:pPr>
    </w:p>
    <w:p w:rsidR="00511C53" w:rsidRPr="00467BDD" w:rsidRDefault="00F34B95" w:rsidP="00F60614">
      <w:pPr>
        <w:ind w:firstLine="0"/>
        <w:jc w:val="center"/>
      </w:pPr>
      <w:r w:rsidRPr="00467BDD">
        <w:object w:dxaOrig="4734" w:dyaOrig="6159">
          <v:shape id="_x0000_i1028" type="#_x0000_t75" style="width:235.65pt;height:306.8pt" o:ole="">
            <v:imagedata r:id="rId25" o:title=""/>
          </v:shape>
          <o:OLEObject Type="Embed" ProgID="Visio.Drawing.11" ShapeID="_x0000_i1028" DrawAspect="Content" ObjectID="_1446828372" r:id="rId26"/>
        </w:object>
      </w:r>
    </w:p>
    <w:p w:rsidR="00511C53" w:rsidRDefault="0041134C" w:rsidP="00F60614">
      <w:pPr>
        <w:ind w:firstLine="0"/>
        <w:jc w:val="center"/>
      </w:pPr>
      <w:bookmarkStart w:id="1051" w:name="_Toc373086268"/>
      <w:r w:rsidRPr="003F777D">
        <w:t xml:space="preserve">Figure </w:t>
      </w:r>
      <w:r w:rsidR="00C51EBF" w:rsidRPr="003F777D">
        <w:fldChar w:fldCharType="begin"/>
      </w:r>
      <w:r w:rsidR="00624F31" w:rsidRPr="003F777D">
        <w:instrText xml:space="preserve"> SEQ Figure \* ARABIC </w:instrText>
      </w:r>
      <w:r w:rsidR="00C51EBF" w:rsidRPr="003F777D">
        <w:fldChar w:fldCharType="separate"/>
      </w:r>
      <w:ins w:id="1052" w:author="kbatzer" w:date="2013-11-24T19:54:00Z">
        <w:r w:rsidR="00DC0366">
          <w:rPr>
            <w:noProof/>
          </w:rPr>
          <w:t>12</w:t>
        </w:r>
      </w:ins>
      <w:del w:id="1053" w:author="kbatzer" w:date="2013-11-24T19:52:00Z">
        <w:r w:rsidR="00361446" w:rsidDel="00DC0366">
          <w:rPr>
            <w:noProof/>
          </w:rPr>
          <w:delText>10</w:delText>
        </w:r>
      </w:del>
      <w:r w:rsidR="00C51EBF" w:rsidRPr="003F777D">
        <w:fldChar w:fldCharType="end"/>
      </w:r>
      <w:r w:rsidRPr="003F777D">
        <w:t xml:space="preserve">:  </w:t>
      </w:r>
      <w:proofErr w:type="spellStart"/>
      <w:r w:rsidR="00511C53" w:rsidRPr="003F777D">
        <w:t>DAC_Channel</w:t>
      </w:r>
      <w:proofErr w:type="spellEnd"/>
      <w:r w:rsidR="00511C53" w:rsidRPr="003F777D">
        <w:t xml:space="preserve"> Flow Chart</w:t>
      </w:r>
      <w:bookmarkEnd w:id="1051"/>
    </w:p>
    <w:p w:rsidR="005123ED" w:rsidRPr="003F777D" w:rsidRDefault="005123ED" w:rsidP="00F60614">
      <w:pPr>
        <w:ind w:firstLine="0"/>
        <w:jc w:val="center"/>
      </w:pPr>
    </w:p>
    <w:p w:rsidR="00932B33" w:rsidRDefault="003E73A9" w:rsidP="003E73A9">
      <w:pPr>
        <w:ind w:firstLine="0"/>
      </w:pPr>
      <w:r w:rsidRPr="00467BDD">
        <w:tab/>
      </w:r>
      <w:r w:rsidR="00C51EBF">
        <w:fldChar w:fldCharType="begin"/>
      </w:r>
      <w:r w:rsidR="00E87184">
        <w:instrText xml:space="preserve"> REF _Ref368231927 \h </w:instrText>
      </w:r>
      <w:r w:rsidR="00C51EBF">
        <w:fldChar w:fldCharType="separate"/>
      </w:r>
      <w:ins w:id="1054" w:author="kbatzer" w:date="2013-11-24T19:54:00Z">
        <w:r w:rsidR="00DC0366" w:rsidRPr="00467BDD">
          <w:t xml:space="preserve">Table </w:t>
        </w:r>
        <w:r w:rsidR="00DC0366">
          <w:rPr>
            <w:noProof/>
          </w:rPr>
          <w:t>7</w:t>
        </w:r>
      </w:ins>
      <w:del w:id="1055" w:author="kbatzer" w:date="2013-11-24T19:40:00Z">
        <w:r w:rsidR="00A455A1" w:rsidRPr="00467BDD" w:rsidDel="00361446">
          <w:delText xml:space="preserve">Table </w:delText>
        </w:r>
        <w:r w:rsidR="00A455A1" w:rsidDel="00361446">
          <w:rPr>
            <w:noProof/>
          </w:rPr>
          <w:delText>7</w:delText>
        </w:r>
      </w:del>
      <w:r w:rsidR="00C51EBF">
        <w:fldChar w:fldCharType="end"/>
      </w:r>
      <w:r w:rsidRPr="00467BDD">
        <w:t xml:space="preserve"> provides the memory locations where waveforms are stored for each channel.  Each channel is provided 0x1000 (4096) 8-bit memory locations.  </w:t>
      </w:r>
      <w:proofErr w:type="spellStart"/>
      <w:r w:rsidRPr="00467BDD">
        <w:t>NumSamples</w:t>
      </w:r>
      <w:proofErr w:type="spellEnd"/>
      <w:r w:rsidRPr="00467BDD">
        <w:t xml:space="preserve"> is stored in the first location for each channel and from there samples are stored, each one taking 32-bits.  This means each channel has a maximum number of samples per waveform of 1023 (4096</w:t>
      </w:r>
      <w:r w:rsidR="00A0624A" w:rsidRPr="00467BDD">
        <w:t xml:space="preserve"> -</w:t>
      </w:r>
      <w:r w:rsidRPr="00467BDD">
        <w:t xml:space="preserve"> 8-bit locations / 32-bit samples – 8-bit </w:t>
      </w:r>
      <w:proofErr w:type="spellStart"/>
      <w:r w:rsidRPr="00467BDD">
        <w:t>NumSamples</w:t>
      </w:r>
      <w:proofErr w:type="spellEnd"/>
      <w:r w:rsidRPr="00467BDD">
        <w:t xml:space="preserve"> value).</w:t>
      </w:r>
    </w:p>
    <w:p w:rsidR="00B12756" w:rsidRDefault="00B12756" w:rsidP="003E73A9">
      <w:pPr>
        <w:ind w:firstLine="0"/>
      </w:pPr>
    </w:p>
    <w:p w:rsidR="00B12756" w:rsidRDefault="00B12756" w:rsidP="003E73A9">
      <w:pPr>
        <w:ind w:firstLine="0"/>
      </w:pPr>
    </w:p>
    <w:p w:rsidR="00B12756" w:rsidRDefault="00B12756" w:rsidP="003E73A9">
      <w:pPr>
        <w:ind w:firstLine="0"/>
      </w:pPr>
    </w:p>
    <w:p w:rsidR="00B12756" w:rsidRPr="00467BDD" w:rsidRDefault="00B12756" w:rsidP="003E73A9">
      <w:pPr>
        <w:ind w:firstLine="0"/>
      </w:pPr>
    </w:p>
    <w:tbl>
      <w:tblPr>
        <w:tblStyle w:val="MediumShading1-Accent5"/>
        <w:tblW w:w="8298" w:type="dxa"/>
        <w:jc w:val="center"/>
        <w:tblLook w:val="04A0"/>
      </w:tblPr>
      <w:tblGrid>
        <w:gridCol w:w="3168"/>
        <w:gridCol w:w="2070"/>
        <w:gridCol w:w="3060"/>
      </w:tblGrid>
      <w:tr w:rsidR="00E45E6A" w:rsidRPr="00467BDD" w:rsidTr="00491391">
        <w:trPr>
          <w:cnfStyle w:val="100000000000"/>
          <w:cantSplit/>
          <w:jc w:val="center"/>
        </w:trPr>
        <w:tc>
          <w:tcPr>
            <w:cnfStyle w:val="001000000000"/>
            <w:tcW w:w="3168" w:type="dxa"/>
            <w:vAlign w:val="center"/>
          </w:tcPr>
          <w:p w:rsidR="00932B33" w:rsidRPr="00467BDD" w:rsidRDefault="00932B33" w:rsidP="00001CBA">
            <w:pPr>
              <w:pStyle w:val="NoSpacing"/>
              <w:ind w:firstLine="0"/>
              <w:jc w:val="center"/>
            </w:pPr>
            <w:r w:rsidRPr="00467BDD">
              <w:lastRenderedPageBreak/>
              <w:t>Memory Location</w:t>
            </w:r>
          </w:p>
          <w:p w:rsidR="003773DB" w:rsidRPr="00467BDD" w:rsidRDefault="00932B33" w:rsidP="00001CBA">
            <w:pPr>
              <w:pStyle w:val="NoSpacing"/>
              <w:ind w:firstLine="0"/>
              <w:jc w:val="center"/>
            </w:pPr>
            <w:r w:rsidRPr="00467BDD">
              <w:t>(23-bit addresses,</w:t>
            </w:r>
          </w:p>
          <w:p w:rsidR="00932B33" w:rsidRPr="00467BDD" w:rsidRDefault="00932B33" w:rsidP="00001CBA">
            <w:pPr>
              <w:pStyle w:val="NoSpacing"/>
              <w:ind w:firstLine="0"/>
              <w:jc w:val="center"/>
            </w:pPr>
            <w:r w:rsidRPr="00467BDD">
              <w:t>top 7 bits ignored)</w:t>
            </w:r>
          </w:p>
        </w:tc>
        <w:tc>
          <w:tcPr>
            <w:tcW w:w="2070" w:type="dxa"/>
            <w:vAlign w:val="center"/>
          </w:tcPr>
          <w:p w:rsidR="00932B33" w:rsidRPr="00467BDD" w:rsidRDefault="00932B33" w:rsidP="00001CBA">
            <w:pPr>
              <w:pStyle w:val="NoSpacing"/>
              <w:ind w:firstLine="0"/>
              <w:jc w:val="center"/>
              <w:cnfStyle w:val="100000000000"/>
            </w:pPr>
            <w:r w:rsidRPr="00467BDD">
              <w:t>Channel</w:t>
            </w:r>
            <w:r w:rsidR="00001CBA" w:rsidRPr="00467BDD">
              <w:t xml:space="preserve"> #</w:t>
            </w:r>
          </w:p>
        </w:tc>
        <w:tc>
          <w:tcPr>
            <w:tcW w:w="3060" w:type="dxa"/>
            <w:vAlign w:val="center"/>
          </w:tcPr>
          <w:p w:rsidR="00932B33" w:rsidRPr="00467BDD" w:rsidRDefault="00932B33" w:rsidP="00001CBA">
            <w:pPr>
              <w:pStyle w:val="NoSpacing"/>
              <w:ind w:firstLine="0"/>
              <w:jc w:val="center"/>
              <w:cnfStyle w:val="100000000000"/>
            </w:pPr>
            <w:r w:rsidRPr="00467BDD">
              <w:t>Content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706877" w:rsidP="003E73A9">
            <w:pPr>
              <w:pStyle w:val="NoSpacing"/>
              <w:ind w:hanging="18"/>
              <w:jc w:val="center"/>
              <w:cnfStyle w:val="000000100000"/>
            </w:pPr>
            <w:proofErr w:type="spellStart"/>
            <w:r>
              <w:t>Num</w:t>
            </w:r>
            <w:r w:rsidR="00932B33" w:rsidRPr="00467BDD">
              <w:t>Samples</w:t>
            </w:r>
            <w:proofErr w:type="spellEnd"/>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0x0001-0x0002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0x0003-0x0004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ind w:firstLine="702"/>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proofErr w:type="spellStart"/>
            <w:r w:rsidRPr="00467BDD">
              <w:t>NumSamples</w:t>
            </w:r>
            <w:proofErr w:type="spellEnd"/>
          </w:p>
        </w:tc>
      </w:tr>
      <w:tr w:rsidR="003E73A9"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0x1001-0x1002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0x1003-0x1004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proofErr w:type="spellStart"/>
            <w:r w:rsidRPr="00467BDD">
              <w:t>NumSamples</w:t>
            </w:r>
            <w:proofErr w:type="spellEnd"/>
          </w:p>
        </w:tc>
      </w:tr>
      <w:tr w:rsidR="003E73A9"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0x2001-0x2002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0x2003-0x2004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proofErr w:type="spellStart"/>
            <w:r w:rsidRPr="00467BDD">
              <w:t>NumSamples</w:t>
            </w:r>
            <w:proofErr w:type="spellEnd"/>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0x3001-0x3002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0x3003-0x3004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bl>
    <w:p w:rsidR="00932B33" w:rsidRPr="00467BDD" w:rsidRDefault="005870F7" w:rsidP="00F60614">
      <w:pPr>
        <w:ind w:firstLine="0"/>
        <w:jc w:val="center"/>
      </w:pPr>
      <w:bookmarkStart w:id="1056" w:name="_Ref368231927"/>
      <w:bookmarkStart w:id="1057" w:name="_Ref373085815"/>
      <w:bookmarkStart w:id="1058" w:name="_Toc373086301"/>
      <w:r w:rsidRPr="00467BDD">
        <w:t xml:space="preserve">Table </w:t>
      </w:r>
      <w:bookmarkStart w:id="1059" w:name="Table_DAC_MemLocations"/>
      <w:r w:rsidR="00C51EBF">
        <w:fldChar w:fldCharType="begin"/>
      </w:r>
      <w:r w:rsidR="00491391">
        <w:instrText xml:space="preserve"> SEQ Table \* MERGEFORMAT  \* MERGEFORMAT </w:instrText>
      </w:r>
      <w:r w:rsidR="00C51EBF">
        <w:fldChar w:fldCharType="separate"/>
      </w:r>
      <w:r w:rsidR="00DC0366">
        <w:rPr>
          <w:noProof/>
        </w:rPr>
        <w:t>7</w:t>
      </w:r>
      <w:r w:rsidR="00C51EBF">
        <w:fldChar w:fldCharType="end"/>
      </w:r>
      <w:bookmarkEnd w:id="1056"/>
      <w:bookmarkEnd w:id="1059"/>
      <w:r w:rsidRPr="00467BDD">
        <w:t>:  Memory Locations for Stimulation Waveforms</w:t>
      </w:r>
      <w:bookmarkEnd w:id="1057"/>
      <w:bookmarkEnd w:id="1058"/>
    </w:p>
    <w:p w:rsidR="00151ECC" w:rsidRPr="00467BDD" w:rsidRDefault="00151ECC" w:rsidP="00F60614">
      <w:pPr>
        <w:ind w:firstLine="0"/>
        <w:jc w:val="center"/>
      </w:pPr>
    </w:p>
    <w:p w:rsidR="005870F7" w:rsidRPr="00467BDD" w:rsidRDefault="00FE7C2E" w:rsidP="005870F7">
      <w:pPr>
        <w:pStyle w:val="Heading4"/>
      </w:pPr>
      <w:r w:rsidRPr="00467BDD">
        <w:tab/>
      </w:r>
      <w:r w:rsidR="005870F7" w:rsidRPr="00467BDD">
        <w:t>DAC SPI Module Implementation</w:t>
      </w:r>
    </w:p>
    <w:p w:rsidR="00FE7C2E" w:rsidRPr="00467BDD" w:rsidRDefault="003C03AE" w:rsidP="005870F7">
      <w:r w:rsidRPr="00467BDD">
        <w:t>The Real Time System Controller (RTSC) acts as the SPI master device and the AD5678 acts as the slave, meaning the RTSC drives “</w:t>
      </w:r>
      <w:proofErr w:type="spellStart"/>
      <w:r w:rsidRPr="00467BDD">
        <w:t>sclk</w:t>
      </w:r>
      <w:proofErr w:type="spellEnd"/>
      <w:r w:rsidRPr="00467BDD">
        <w:t xml:space="preserve">”, “sync”, and “din”.  The SPI Module is configured for 5MHz and only supports transmit (the AD5678 does not send information back to RTSC).  The data to send is provided to the module and </w:t>
      </w:r>
      <w:proofErr w:type="spellStart"/>
      <w:r w:rsidRPr="00467BDD">
        <w:t>SPI_Start</w:t>
      </w:r>
      <w:proofErr w:type="spellEnd"/>
      <w:r w:rsidRPr="00467BDD">
        <w:t xml:space="preserve"> is pulsed high, beginning the transmission.  Sync is driven low indicating the beginning of the transmission to the AD5678</w:t>
      </w:r>
      <w:r w:rsidR="003A6253" w:rsidRPr="00467BDD">
        <w:t>.  The 32 data bits are then clocked out and the module returns to IDLE.</w:t>
      </w:r>
    </w:p>
    <w:p w:rsidR="00063FC0" w:rsidRPr="00467BDD" w:rsidRDefault="00F34B95" w:rsidP="00F60614">
      <w:pPr>
        <w:ind w:firstLine="0"/>
        <w:jc w:val="center"/>
      </w:pPr>
      <w:r w:rsidRPr="00467BDD">
        <w:object w:dxaOrig="3294" w:dyaOrig="2954">
          <v:shape id="_x0000_i1029" type="#_x0000_t75" style="width:165.25pt;height:146.45pt" o:ole="">
            <v:imagedata r:id="rId27" o:title=""/>
          </v:shape>
          <o:OLEObject Type="Embed" ProgID="Visio.Drawing.11" ShapeID="_x0000_i1029" DrawAspect="Content" ObjectID="_1446828373" r:id="rId28"/>
        </w:object>
      </w:r>
    </w:p>
    <w:p w:rsidR="00E0160D" w:rsidRPr="00467BDD" w:rsidRDefault="00053B30" w:rsidP="00F63708">
      <w:pPr>
        <w:ind w:firstLine="0"/>
        <w:jc w:val="center"/>
      </w:pPr>
      <w:bookmarkStart w:id="1060" w:name="_Toc373086269"/>
      <w:r w:rsidRPr="00467BDD">
        <w:t xml:space="preserve">Figure </w:t>
      </w:r>
      <w:r w:rsidR="00C51EBF" w:rsidRPr="00B12756">
        <w:rPr>
          <w:sz w:val="22"/>
          <w:szCs w:val="22"/>
        </w:rPr>
        <w:fldChar w:fldCharType="begin"/>
      </w:r>
      <w:r w:rsidR="00624F31" w:rsidRPr="00B12756">
        <w:rPr>
          <w:sz w:val="22"/>
          <w:szCs w:val="22"/>
        </w:rPr>
        <w:instrText xml:space="preserve"> SEQ Figure \* ARABIC </w:instrText>
      </w:r>
      <w:r w:rsidR="00C51EBF" w:rsidRPr="00B12756">
        <w:rPr>
          <w:sz w:val="22"/>
          <w:szCs w:val="22"/>
        </w:rPr>
        <w:fldChar w:fldCharType="separate"/>
      </w:r>
      <w:ins w:id="1061" w:author="kbatzer" w:date="2013-11-24T19:54:00Z">
        <w:r w:rsidR="00DC0366">
          <w:rPr>
            <w:noProof/>
            <w:sz w:val="22"/>
            <w:szCs w:val="22"/>
          </w:rPr>
          <w:t>13</w:t>
        </w:r>
      </w:ins>
      <w:del w:id="1062" w:author="kbatzer" w:date="2013-11-24T19:52:00Z">
        <w:r w:rsidR="00361446" w:rsidDel="00DC0366">
          <w:rPr>
            <w:noProof/>
            <w:sz w:val="22"/>
            <w:szCs w:val="22"/>
          </w:rPr>
          <w:delText>11</w:delText>
        </w:r>
      </w:del>
      <w:r w:rsidR="00C51EBF" w:rsidRPr="00B12756">
        <w:rPr>
          <w:sz w:val="22"/>
          <w:szCs w:val="22"/>
        </w:rPr>
        <w:fldChar w:fldCharType="end"/>
      </w:r>
      <w:r w:rsidRPr="00467BDD">
        <w:t xml:space="preserve">:  </w:t>
      </w:r>
      <w:r w:rsidR="00063FC0" w:rsidRPr="00467BDD">
        <w:t>SPI Transmit Flow Chart</w:t>
      </w:r>
      <w:bookmarkEnd w:id="1060"/>
    </w:p>
    <w:p w:rsidR="00614E3B" w:rsidRPr="00467BDD" w:rsidRDefault="00614E3B" w:rsidP="00814E34">
      <w:pPr>
        <w:pStyle w:val="Heading3"/>
      </w:pPr>
      <w:bookmarkStart w:id="1063" w:name="_Toc373086228"/>
      <w:r w:rsidRPr="00467BDD">
        <w:t>RS232 Module</w:t>
      </w:r>
      <w:bookmarkEnd w:id="1063"/>
    </w:p>
    <w:p w:rsidR="005E519A" w:rsidRPr="00467BDD" w:rsidRDefault="005E519A" w:rsidP="005E519A">
      <w:r w:rsidRPr="00467BDD">
        <w:t xml:space="preserve">The RS232 Module provides the communication interface to the PC application for command and control of the RTSC.  Supported commands are described in the </w:t>
      </w:r>
      <w:r w:rsidR="00C51EBF">
        <w:fldChar w:fldCharType="begin"/>
      </w:r>
      <w:r w:rsidR="004E5F6F">
        <w:instrText xml:space="preserve"> REF _Ref368842142 \h </w:instrText>
      </w:r>
      <w:r w:rsidR="00C51EBF">
        <w:fldChar w:fldCharType="separate"/>
      </w:r>
      <w:ins w:id="1064" w:author="kbatzer" w:date="2013-11-24T19:54:00Z">
        <w:r w:rsidR="00DC0366">
          <w:t>RTSC</w:t>
        </w:r>
        <w:r w:rsidR="00DC0366" w:rsidRPr="00467BDD">
          <w:t xml:space="preserve"> Application Programm</w:t>
        </w:r>
        <w:r w:rsidR="00DC0366">
          <w:t>ing</w:t>
        </w:r>
        <w:r w:rsidR="00DC0366" w:rsidRPr="00467BDD">
          <w:t xml:space="preserve"> Interface (API)</w:t>
        </w:r>
      </w:ins>
      <w:del w:id="1065"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C51EBF">
        <w:fldChar w:fldCharType="end"/>
      </w:r>
      <w:r w:rsidRPr="00467BDD">
        <w:t xml:space="preserve"> section of this document.  Received commands are placed in the RX FIFO, where they are processed by the Command Handler Module and an appropriate reply is placed in the TX FIFO and transmitted.</w:t>
      </w:r>
    </w:p>
    <w:p w:rsidR="007472BC" w:rsidRPr="00467BDD" w:rsidRDefault="007472BC" w:rsidP="005E519A">
      <w:r w:rsidRPr="00467BDD">
        <w:t>RS232 is an asynchronous, full-duplex protocol.  The rate of transmission is known as the baud rate.  For RTSC, 115200 baud is used, meaning each bit is 8.68 us wide.  RTSC also uses standard 8</w:t>
      </w:r>
      <w:r w:rsidR="005530DA" w:rsidRPr="00467BDD">
        <w:t xml:space="preserve"> data bits</w:t>
      </w:r>
      <w:r w:rsidRPr="00467BDD">
        <w:t>, 1</w:t>
      </w:r>
      <w:r w:rsidR="005530DA" w:rsidRPr="00467BDD">
        <w:t xml:space="preserve"> stop bit</w:t>
      </w:r>
      <w:r w:rsidRPr="00467BDD">
        <w:t xml:space="preserve">, and no parity bit (N81).  </w:t>
      </w:r>
      <w:r w:rsidR="00C51EBF">
        <w:fldChar w:fldCharType="begin"/>
      </w:r>
      <w:r w:rsidR="001F2B2C">
        <w:instrText xml:space="preserve"> REF _Ref368232035 \h </w:instrText>
      </w:r>
      <w:r w:rsidR="00C51EBF">
        <w:fldChar w:fldCharType="separate"/>
      </w:r>
      <w:ins w:id="1066" w:author="kbatzer" w:date="2013-11-24T19:54:00Z">
        <w:r w:rsidR="00DC0366" w:rsidRPr="00F63708">
          <w:t xml:space="preserve">Figure </w:t>
        </w:r>
        <w:r w:rsidR="00DC0366">
          <w:rPr>
            <w:noProof/>
          </w:rPr>
          <w:t>14</w:t>
        </w:r>
      </w:ins>
      <w:del w:id="1067" w:author="kbatzer" w:date="2013-11-24T19:40:00Z">
        <w:r w:rsidR="00A455A1" w:rsidRPr="00F63708" w:rsidDel="00361446">
          <w:delText xml:space="preserve">Figure </w:delText>
        </w:r>
        <w:r w:rsidR="00A455A1" w:rsidDel="00361446">
          <w:rPr>
            <w:noProof/>
          </w:rPr>
          <w:delText>12</w:delText>
        </w:r>
      </w:del>
      <w:r w:rsidR="00C51EBF">
        <w:fldChar w:fldCharType="end"/>
      </w:r>
      <w:r w:rsidRPr="00467BDD">
        <w:t xml:space="preserve"> shows a standard</w:t>
      </w:r>
      <w:r w:rsidR="005530DA" w:rsidRPr="00467BDD">
        <w:t xml:space="preserve"> N81</w:t>
      </w:r>
      <w:r w:rsidRPr="00467BDD">
        <w:t xml:space="preserve"> RS232 transaction (TTL logic levels).  The data is high when idle, dropping low to i</w:t>
      </w:r>
      <w:r w:rsidR="00800A79" w:rsidRPr="00467BDD">
        <w:t xml:space="preserve">ndicate start of transmission.  The 8 </w:t>
      </w:r>
      <w:r w:rsidR="00AE6BE4" w:rsidRPr="00467BDD">
        <w:t xml:space="preserve">data </w:t>
      </w:r>
      <w:r w:rsidR="00800A79" w:rsidRPr="00467BDD">
        <w:t>bit</w:t>
      </w:r>
      <w:r w:rsidR="00F53C77" w:rsidRPr="00467BDD">
        <w:t>s</w:t>
      </w:r>
      <w:r w:rsidR="00800A79" w:rsidRPr="00467BDD">
        <w:t xml:space="preserve"> are then </w:t>
      </w:r>
      <w:r w:rsidR="000600AD" w:rsidRPr="00467BDD">
        <w:t>transmitted</w:t>
      </w:r>
      <w:r w:rsidR="00800A79" w:rsidRPr="00467BDD">
        <w:t xml:space="preserve"> least significant bit first.  The transmission ends with the stop bit pulling the data line high.</w:t>
      </w:r>
    </w:p>
    <w:p w:rsidR="00D14CE3" w:rsidRPr="00467BDD" w:rsidRDefault="007472BC" w:rsidP="007472BC">
      <w:pPr>
        <w:ind w:firstLine="0"/>
        <w:jc w:val="center"/>
      </w:pPr>
      <w:r w:rsidRPr="00467BDD">
        <w:object w:dxaOrig="4375" w:dyaOrig="595">
          <v:shape id="_x0000_i1030" type="#_x0000_t75" style="width:422.2pt;height:57.25pt" o:ole="">
            <v:imagedata r:id="rId29" o:title=""/>
          </v:shape>
          <o:OLEObject Type="Embed" ProgID="Visio.Drawing.11" ShapeID="_x0000_i1030" DrawAspect="Content" ObjectID="_1446828374" r:id="rId30"/>
        </w:object>
      </w:r>
    </w:p>
    <w:p w:rsidR="008F50B7" w:rsidRDefault="008F50B7" w:rsidP="008F50B7">
      <w:pPr>
        <w:ind w:firstLine="0"/>
        <w:jc w:val="center"/>
      </w:pPr>
      <w:bookmarkStart w:id="1068" w:name="_Ref368232035"/>
      <w:bookmarkStart w:id="1069" w:name="_Toc373086270"/>
      <w:r w:rsidRPr="00F63708">
        <w:t xml:space="preserve">Figure </w:t>
      </w:r>
      <w:r w:rsidR="00C51EBF" w:rsidRPr="00F63708">
        <w:fldChar w:fldCharType="begin"/>
      </w:r>
      <w:r w:rsidR="00624F31" w:rsidRPr="00F63708">
        <w:instrText xml:space="preserve"> SEQ Figure \* ARABIC </w:instrText>
      </w:r>
      <w:r w:rsidR="00C51EBF" w:rsidRPr="00F63708">
        <w:fldChar w:fldCharType="separate"/>
      </w:r>
      <w:ins w:id="1070" w:author="kbatzer" w:date="2013-11-24T19:54:00Z">
        <w:r w:rsidR="00DC0366">
          <w:rPr>
            <w:noProof/>
          </w:rPr>
          <w:t>14</w:t>
        </w:r>
      </w:ins>
      <w:del w:id="1071" w:author="kbatzer" w:date="2013-11-24T19:52:00Z">
        <w:r w:rsidR="00361446" w:rsidDel="00DC0366">
          <w:rPr>
            <w:noProof/>
          </w:rPr>
          <w:delText>12</w:delText>
        </w:r>
      </w:del>
      <w:r w:rsidR="00C51EBF" w:rsidRPr="00F63708">
        <w:fldChar w:fldCharType="end"/>
      </w:r>
      <w:bookmarkEnd w:id="1068"/>
      <w:r w:rsidRPr="00467BDD">
        <w:t>:  RS232 8-bit Transaction</w:t>
      </w:r>
      <w:bookmarkEnd w:id="1069"/>
    </w:p>
    <w:p w:rsidR="003F777D" w:rsidRPr="00467BDD" w:rsidRDefault="003F777D" w:rsidP="008F50B7">
      <w:pPr>
        <w:ind w:firstLine="0"/>
        <w:jc w:val="center"/>
      </w:pPr>
    </w:p>
    <w:p w:rsidR="005E519A" w:rsidRPr="00467BDD" w:rsidRDefault="005E519A" w:rsidP="005E519A">
      <w:pPr>
        <w:pStyle w:val="Heading4"/>
      </w:pPr>
      <w:r w:rsidRPr="00467BDD">
        <w:lastRenderedPageBreak/>
        <w:t>RS232 Module Implementation</w:t>
      </w:r>
    </w:p>
    <w:p w:rsidR="00524832" w:rsidRPr="001F2B2C" w:rsidRDefault="00C51EBF" w:rsidP="005E519A">
      <w:fldSimple w:instr=" REF _Ref368232054 \h  \* MERGEFORMAT ">
        <w:ins w:id="1072" w:author="kbatzer" w:date="2013-11-24T19:54:00Z">
          <w:r w:rsidR="00DC0366" w:rsidRPr="001F2B2C">
            <w:t xml:space="preserve">Figure </w:t>
          </w:r>
          <w:r w:rsidR="00DC0366">
            <w:rPr>
              <w:noProof/>
            </w:rPr>
            <w:t>15</w:t>
          </w:r>
        </w:ins>
        <w:del w:id="1073"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shows the structure of the RS232 Module implementation. </w:t>
      </w:r>
      <w:fldSimple w:instr=" REF _Ref368232091 \h  \* MERGEFORMAT ">
        <w:ins w:id="1074" w:author="kbatzer" w:date="2013-11-24T19:54:00Z">
          <w:r w:rsidR="00DC0366" w:rsidRPr="00467BDD">
            <w:t xml:space="preserve">Table </w:t>
          </w:r>
          <w:r w:rsidR="00DC0366">
            <w:rPr>
              <w:noProof/>
            </w:rPr>
            <w:t>8</w:t>
          </w:r>
        </w:ins>
        <w:del w:id="1075" w:author="kbatzer" w:date="2013-11-24T19:40:00Z">
          <w:r w:rsidR="00A455A1" w:rsidRPr="00467BDD" w:rsidDel="00361446">
            <w:delText xml:space="preserve">Table </w:delText>
          </w:r>
          <w:r w:rsidR="00A455A1" w:rsidDel="00361446">
            <w:rPr>
              <w:noProof/>
            </w:rPr>
            <w:delText>8</w:delText>
          </w:r>
        </w:del>
      </w:fldSimple>
      <w:r w:rsidR="0072694A" w:rsidRPr="001F2B2C">
        <w:t xml:space="preserve"> provides a brief description of each of the RS232 Module IO signals.  Note that </w:t>
      </w:r>
      <w:fldSimple w:instr=" REF _Ref368232091 \h  \* MERGEFORMAT ">
        <w:ins w:id="1076" w:author="kbatzer" w:date="2013-11-24T19:54:00Z">
          <w:r w:rsidR="00DC0366" w:rsidRPr="00467BDD">
            <w:t xml:space="preserve">Table </w:t>
          </w:r>
          <w:r w:rsidR="00DC0366">
            <w:rPr>
              <w:noProof/>
            </w:rPr>
            <w:t>8</w:t>
          </w:r>
        </w:ins>
        <w:del w:id="1077" w:author="kbatzer" w:date="2013-11-24T19:40:00Z">
          <w:r w:rsidR="00A455A1" w:rsidRPr="00467BDD" w:rsidDel="00361446">
            <w:delText xml:space="preserve">Table </w:delText>
          </w:r>
          <w:r w:rsidR="00A455A1" w:rsidDel="00361446">
            <w:rPr>
              <w:noProof/>
            </w:rPr>
            <w:delText>8</w:delText>
          </w:r>
        </w:del>
      </w:fldSimple>
      <w:r w:rsidR="0072694A" w:rsidRPr="001F2B2C">
        <w:t xml:space="preserve"> groups signals into multiple headings (RS232, TX FIFO Write, RX FIFO Read, and Debug) and that </w:t>
      </w:r>
      <w:fldSimple w:instr=" REF _Ref368232054 \h  \* MERGEFORMAT ">
        <w:ins w:id="1078" w:author="kbatzer" w:date="2013-11-24T19:54:00Z">
          <w:r w:rsidR="00DC0366" w:rsidRPr="001F2B2C">
            <w:t xml:space="preserve">Figure </w:t>
          </w:r>
          <w:r w:rsidR="00DC0366">
            <w:rPr>
              <w:noProof/>
            </w:rPr>
            <w:t>15</w:t>
          </w:r>
        </w:ins>
        <w:del w:id="1079"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uses these groupings for defining connections.</w:t>
      </w:r>
    </w:p>
    <w:p w:rsidR="00524832" w:rsidRPr="00467BDD" w:rsidRDefault="00524832" w:rsidP="005E519A"/>
    <w:p w:rsidR="005E519A" w:rsidRPr="00467BDD" w:rsidRDefault="00B817DC" w:rsidP="0041134C">
      <w:pPr>
        <w:jc w:val="center"/>
      </w:pPr>
      <w:r w:rsidRPr="00467BDD">
        <w:rPr>
          <w:noProof/>
        </w:rPr>
        <w:drawing>
          <wp:inline distT="0" distB="0" distL="0" distR="0">
            <wp:extent cx="4410282" cy="1956391"/>
            <wp:effectExtent l="19050" t="0" r="931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srcRect/>
                    <a:stretch>
                      <a:fillRect/>
                    </a:stretch>
                  </pic:blipFill>
                  <pic:spPr bwMode="auto">
                    <a:xfrm>
                      <a:off x="0" y="0"/>
                      <a:ext cx="4410282" cy="1956391"/>
                    </a:xfrm>
                    <a:prstGeom prst="rect">
                      <a:avLst/>
                    </a:prstGeom>
                    <a:noFill/>
                    <a:ln w="9525">
                      <a:noFill/>
                      <a:miter lim="800000"/>
                      <a:headEnd/>
                      <a:tailEnd/>
                    </a:ln>
                  </pic:spPr>
                </pic:pic>
              </a:graphicData>
            </a:graphic>
          </wp:inline>
        </w:drawing>
      </w:r>
    </w:p>
    <w:p w:rsidR="00B817DC" w:rsidRPr="001F2B2C" w:rsidRDefault="00B817DC" w:rsidP="0041134C">
      <w:pPr>
        <w:ind w:firstLine="0"/>
        <w:jc w:val="center"/>
      </w:pPr>
      <w:bookmarkStart w:id="1080" w:name="_Ref368232054"/>
      <w:bookmarkStart w:id="1081" w:name="_Toc373086271"/>
      <w:r w:rsidRPr="001F2B2C">
        <w:t xml:space="preserve">Figure </w:t>
      </w:r>
      <w:fldSimple w:instr=" SEQ Figure \* ARABIC ">
        <w:ins w:id="1082" w:author="kbatzer" w:date="2013-11-24T19:54:00Z">
          <w:r w:rsidR="00DC0366">
            <w:rPr>
              <w:noProof/>
            </w:rPr>
            <w:t>15</w:t>
          </w:r>
        </w:ins>
        <w:del w:id="1083" w:author="kbatzer" w:date="2013-11-24T19:52:00Z">
          <w:r w:rsidR="00361446" w:rsidDel="00DC0366">
            <w:rPr>
              <w:noProof/>
            </w:rPr>
            <w:delText>13</w:delText>
          </w:r>
        </w:del>
      </w:fldSimple>
      <w:bookmarkEnd w:id="1080"/>
      <w:r w:rsidRPr="001F2B2C">
        <w:t>:  RS232 Block Diagram</w:t>
      </w:r>
      <w:bookmarkEnd w:id="1081"/>
    </w:p>
    <w:p w:rsidR="00B817DC" w:rsidRPr="00467BDD" w:rsidRDefault="00B817DC" w:rsidP="00B817DC">
      <w:pPr>
        <w:jc w:val="center"/>
      </w:pPr>
    </w:p>
    <w:p w:rsidR="00B817DC" w:rsidRPr="00467BDD" w:rsidRDefault="00B817DC" w:rsidP="005E519A"/>
    <w:tbl>
      <w:tblPr>
        <w:tblStyle w:val="TableGrid"/>
        <w:tblW w:w="0" w:type="auto"/>
        <w:jc w:val="center"/>
        <w:tblLook w:val="04A0"/>
      </w:tblPr>
      <w:tblGrid>
        <w:gridCol w:w="2808"/>
        <w:gridCol w:w="5940"/>
      </w:tblGrid>
      <w:tr w:rsidR="00DE73DB" w:rsidRPr="00467BDD" w:rsidTr="00AD7456">
        <w:trPr>
          <w:trHeight w:val="440"/>
          <w:jc w:val="center"/>
        </w:trPr>
        <w:tc>
          <w:tcPr>
            <w:tcW w:w="2808"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DE73DB" w:rsidRPr="00467BDD" w:rsidTr="00AD7456">
        <w:trPr>
          <w:trHeight w:val="440"/>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RS232 Signals</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Asynchronous Serial Transmit (115200 baud)</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w:t>
            </w:r>
          </w:p>
        </w:tc>
        <w:tc>
          <w:tcPr>
            <w:tcW w:w="5940" w:type="dxa"/>
            <w:shd w:val="clear" w:color="auto" w:fill="auto"/>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Asynchronous Serial Receive (115200 baud)</w:t>
            </w:r>
          </w:p>
        </w:tc>
      </w:tr>
      <w:tr w:rsidR="00DE73DB" w:rsidRPr="00467BDD" w:rsidTr="00AD7456">
        <w:trPr>
          <w:trHeight w:val="359"/>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TX FIFO</w:t>
            </w:r>
            <w:r w:rsidR="006A1089" w:rsidRPr="00467BDD">
              <w:rPr>
                <w:rFonts w:eastAsia="Times New Roman"/>
                <w:b/>
                <w:color w:val="000000"/>
              </w:rPr>
              <w:t xml:space="preserve"> Write</w:t>
            </w:r>
            <w:r w:rsidRPr="00467BDD">
              <w:rPr>
                <w:rFonts w:eastAsia="Times New Roman"/>
                <w:b/>
                <w:color w:val="000000"/>
              </w:rPr>
              <w:t xml:space="preserve"> Signals</w:t>
            </w:r>
          </w:p>
        </w:tc>
      </w:tr>
      <w:tr w:rsidR="00DE73DB" w:rsidRPr="00467BDD" w:rsidTr="00AD7456">
        <w:trPr>
          <w:trHeight w:val="422"/>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TX_FIFO_WR_CLK</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TX FIFO write clock.</w:t>
            </w:r>
          </w:p>
        </w:tc>
      </w:tr>
      <w:tr w:rsidR="00DE73DB" w:rsidRPr="00467BDD" w:rsidTr="00AD7456">
        <w:trPr>
          <w:trHeight w:val="53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TX_FIFO_DIN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8-bit data input to the TX FIFO. </w:t>
            </w:r>
          </w:p>
        </w:tc>
      </w:tr>
      <w:tr w:rsidR="00DE73DB" w:rsidRPr="00467BDD" w:rsidTr="00AD7456">
        <w:trPr>
          <w:trHeight w:val="44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TX_FIFO_WR_EN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TX FIFO Write Enable (Active High).  </w:t>
            </w:r>
          </w:p>
        </w:tc>
      </w:tr>
      <w:tr w:rsidR="00DE73DB" w:rsidRPr="00467BDD" w:rsidTr="00AD7456">
        <w:trPr>
          <w:trHeight w:val="395"/>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RX FIFO</w:t>
            </w:r>
            <w:r w:rsidR="006A1089" w:rsidRPr="00467BDD">
              <w:rPr>
                <w:rFonts w:eastAsia="Times New Roman"/>
                <w:b/>
                <w:color w:val="000000"/>
              </w:rPr>
              <w:t xml:space="preserve"> Read</w:t>
            </w:r>
            <w:r w:rsidRPr="00467BDD">
              <w:rPr>
                <w:rFonts w:eastAsia="Times New Roman"/>
                <w:b/>
                <w:color w:val="000000"/>
              </w:rPr>
              <w:t xml:space="preserve"> Signals</w:t>
            </w:r>
          </w:p>
        </w:tc>
      </w:tr>
      <w:tr w:rsidR="00DE73DB" w:rsidRPr="00467BDD" w:rsidTr="00AD7456">
        <w:trPr>
          <w:trHeight w:val="35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RX FIFO read clock.</w:t>
            </w:r>
          </w:p>
        </w:tc>
      </w:tr>
      <w:tr w:rsidR="00DE73DB" w:rsidRPr="00467BDD" w:rsidTr="00AD7456">
        <w:trPr>
          <w:trHeight w:val="476"/>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DE73DB" w:rsidRPr="00467BDD" w:rsidRDefault="00DE73DB" w:rsidP="004058EA">
            <w:pPr>
              <w:keepNext/>
              <w:keepLines/>
              <w:spacing w:line="240" w:lineRule="auto"/>
              <w:ind w:firstLine="0"/>
              <w:rPr>
                <w:rFonts w:eastAsia="Times New Roman"/>
                <w:color w:val="000000"/>
              </w:rPr>
            </w:pPr>
            <w:r w:rsidRPr="00467BDD">
              <w:rPr>
                <w:rFonts w:eastAsia="Times New Roman"/>
                <w:color w:val="000000"/>
              </w:rPr>
              <w:t xml:space="preserve">8-bit data output from the </w:t>
            </w:r>
            <w:r w:rsidR="004058EA" w:rsidRPr="00467BDD">
              <w:rPr>
                <w:rFonts w:eastAsia="Times New Roman"/>
                <w:color w:val="000000"/>
              </w:rPr>
              <w:t>R</w:t>
            </w:r>
            <w:r w:rsidRPr="00467BDD">
              <w:rPr>
                <w:rFonts w:eastAsia="Times New Roman"/>
                <w:color w:val="000000"/>
              </w:rPr>
              <w:t xml:space="preserve">X FIFO. </w:t>
            </w:r>
          </w:p>
        </w:tc>
      </w:tr>
      <w:tr w:rsidR="00DE73DB" w:rsidRPr="00467BDD" w:rsidTr="00AD7456">
        <w:trPr>
          <w:trHeight w:val="61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 xml:space="preserve">RX FIFO Read Enable (Active High).  </w:t>
            </w:r>
          </w:p>
        </w:tc>
      </w:tr>
      <w:tr w:rsidR="00DE73DB" w:rsidRPr="00467BDD" w:rsidTr="00AD7456">
        <w:trPr>
          <w:trHeight w:val="44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DE73DB" w:rsidRPr="00467BDD" w:rsidRDefault="004058EA" w:rsidP="00DD5052">
            <w:pPr>
              <w:keepNext/>
              <w:keepLines/>
              <w:spacing w:line="240" w:lineRule="auto"/>
              <w:ind w:firstLine="0"/>
              <w:rPr>
                <w:rFonts w:eastAsia="Times New Roman"/>
                <w:color w:val="000000"/>
              </w:rPr>
            </w:pPr>
            <w:r w:rsidRPr="00467BDD">
              <w:rPr>
                <w:rFonts w:eastAsia="Times New Roman"/>
                <w:color w:val="000000"/>
              </w:rPr>
              <w:t>Flag indicating the RX FIFO is empty.</w:t>
            </w:r>
          </w:p>
        </w:tc>
      </w:tr>
      <w:tr w:rsidR="00DE73DB" w:rsidRPr="00467BDD" w:rsidTr="00AD7456">
        <w:trPr>
          <w:trHeight w:val="386"/>
          <w:jc w:val="center"/>
        </w:trPr>
        <w:tc>
          <w:tcPr>
            <w:tcW w:w="8748" w:type="dxa"/>
            <w:gridSpan w:val="2"/>
            <w:shd w:val="clear" w:color="auto" w:fill="D5DCE4" w:themeFill="text2" w:themeFillTint="33"/>
            <w:vAlign w:val="center"/>
          </w:tcPr>
          <w:p w:rsidR="00DE73DB" w:rsidRPr="00467BDD" w:rsidRDefault="00DE73DB" w:rsidP="00DD5052">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Signals</w:t>
            </w:r>
          </w:p>
        </w:tc>
      </w:tr>
      <w:tr w:rsidR="00DE73DB" w:rsidRPr="00467BDD" w:rsidTr="00066100">
        <w:trPr>
          <w:trHeight w:val="62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TX_led</w:t>
            </w:r>
            <w:proofErr w:type="spellEnd"/>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TX module is active.  Routed to LED on the RTSC for visual feedback.</w:t>
            </w:r>
          </w:p>
        </w:tc>
      </w:tr>
      <w:tr w:rsidR="00DE73DB" w:rsidRPr="00467BDD" w:rsidTr="00AD7456">
        <w:trPr>
          <w:trHeight w:val="70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RX_led</w:t>
            </w:r>
            <w:proofErr w:type="spellEnd"/>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RX module is active.  Routed to LED on the RTSC for visual feedback.</w:t>
            </w:r>
          </w:p>
        </w:tc>
      </w:tr>
    </w:tbl>
    <w:p w:rsidR="00DE73DB" w:rsidRPr="00467BDD" w:rsidRDefault="00BD6DFD" w:rsidP="00BD6DFD">
      <w:pPr>
        <w:jc w:val="center"/>
      </w:pPr>
      <w:bookmarkStart w:id="1084" w:name="_Ref368232091"/>
      <w:bookmarkStart w:id="1085" w:name="_Toc373086302"/>
      <w:r w:rsidRPr="00467BDD">
        <w:t xml:space="preserve">Table </w:t>
      </w:r>
      <w:bookmarkStart w:id="1086" w:name="Table_RS232_Signals"/>
      <w:r w:rsidR="00C51EBF">
        <w:fldChar w:fldCharType="begin"/>
      </w:r>
      <w:r w:rsidR="00491391">
        <w:instrText xml:space="preserve"> SEQ Table \* MERGEFORMAT  \* MERGEFORMAT </w:instrText>
      </w:r>
      <w:r w:rsidR="00C51EBF">
        <w:fldChar w:fldCharType="separate"/>
      </w:r>
      <w:r w:rsidR="00DC0366">
        <w:rPr>
          <w:noProof/>
        </w:rPr>
        <w:t>8</w:t>
      </w:r>
      <w:r w:rsidR="00C51EBF">
        <w:fldChar w:fldCharType="end"/>
      </w:r>
      <w:bookmarkEnd w:id="1084"/>
      <w:bookmarkEnd w:id="1086"/>
      <w:r w:rsidRPr="00467BDD">
        <w:t xml:space="preserve">:  RS232 Module </w:t>
      </w:r>
      <w:r w:rsidR="00491391">
        <w:t>Signals</w:t>
      </w:r>
      <w:bookmarkEnd w:id="1085"/>
    </w:p>
    <w:p w:rsidR="00AD7456" w:rsidRPr="00467BDD" w:rsidRDefault="00AD7456" w:rsidP="00BD6DFD">
      <w:pPr>
        <w:jc w:val="center"/>
      </w:pPr>
    </w:p>
    <w:p w:rsidR="00AD7456" w:rsidRPr="00467BDD" w:rsidRDefault="00D06674" w:rsidP="00D06674">
      <w:pPr>
        <w:pStyle w:val="Heading4"/>
      </w:pPr>
      <w:r w:rsidRPr="00467BDD">
        <w:t>TX Module</w:t>
      </w:r>
    </w:p>
    <w:p w:rsidR="00784C6B" w:rsidRPr="00467BDD" w:rsidRDefault="00784C6B" w:rsidP="00784C6B">
      <w:r w:rsidRPr="00467BDD">
        <w:t xml:space="preserve">The TX Module reads data from the TX FIFO and transmits it over the serial asynchronous TX RS232 line. </w:t>
      </w:r>
      <w:r w:rsidRPr="001F2B2C">
        <w:t xml:space="preserve"> </w:t>
      </w:r>
      <w:fldSimple w:instr=" REF _Ref368232138 \h  \* MERGEFORMAT ">
        <w:ins w:id="1087" w:author="kbatzer" w:date="2013-11-24T19:54:00Z">
          <w:r w:rsidR="00DC0366" w:rsidRPr="00467BDD">
            <w:t xml:space="preserve">Figure </w:t>
          </w:r>
          <w:r w:rsidR="00DC0366">
            <w:rPr>
              <w:noProof/>
            </w:rPr>
            <w:t>16</w:t>
          </w:r>
        </w:ins>
        <w:del w:id="1088" w:author="kbatzer" w:date="2013-11-24T19:40:00Z">
          <w:r w:rsidR="00A455A1" w:rsidRPr="00467BDD" w:rsidDel="00361446">
            <w:delText xml:space="preserve">Figure </w:delText>
          </w:r>
          <w:r w:rsidR="00A455A1" w:rsidDel="00361446">
            <w:rPr>
              <w:noProof/>
            </w:rPr>
            <w:delText>14</w:delText>
          </w:r>
        </w:del>
      </w:fldSimple>
      <w:r w:rsidRPr="00467BDD">
        <w:t xml:space="preserve"> provides a flow chart of the module.  </w:t>
      </w:r>
    </w:p>
    <w:p w:rsidR="00784C6B" w:rsidRPr="00467BDD" w:rsidRDefault="00784C6B" w:rsidP="00784C6B">
      <w:r w:rsidRPr="00467BDD">
        <w:t>The module waits in an idle state until the TX FIFO is not empty</w:t>
      </w:r>
      <w:r w:rsidR="002774F4" w:rsidRPr="00467BDD">
        <w:t xml:space="preserve">, indicating there is data ready for transmission.  The TX Module then transmits data as shown in </w:t>
      </w:r>
      <w:r w:rsidR="00C51EBF">
        <w:fldChar w:fldCharType="begin"/>
      </w:r>
      <w:r w:rsidR="001F2B2C">
        <w:instrText xml:space="preserve"> REF _Ref368232035 \h </w:instrText>
      </w:r>
      <w:r w:rsidR="00C51EBF">
        <w:fldChar w:fldCharType="separate"/>
      </w:r>
      <w:ins w:id="1089" w:author="kbatzer" w:date="2013-11-24T19:54:00Z">
        <w:r w:rsidR="00DC0366" w:rsidRPr="00F63708">
          <w:t xml:space="preserve">Figure </w:t>
        </w:r>
        <w:r w:rsidR="00DC0366">
          <w:rPr>
            <w:noProof/>
          </w:rPr>
          <w:t>14</w:t>
        </w:r>
      </w:ins>
      <w:del w:id="1090" w:author="kbatzer" w:date="2013-11-24T19:40:00Z">
        <w:r w:rsidR="00A455A1" w:rsidRPr="00F63708" w:rsidDel="00361446">
          <w:delText xml:space="preserve">Figure </w:delText>
        </w:r>
        <w:r w:rsidR="00A455A1" w:rsidDel="00361446">
          <w:rPr>
            <w:noProof/>
          </w:rPr>
          <w:delText>12</w:delText>
        </w:r>
      </w:del>
      <w:r w:rsidR="00C51EBF">
        <w:fldChar w:fldCharType="end"/>
      </w:r>
      <w:r w:rsidR="002774F4" w:rsidRPr="00467BDD">
        <w:t>, dropping the TX line low to indicate the start bit, transmitting the 8 data bit</w:t>
      </w:r>
      <w:r w:rsidR="001F2B2C">
        <w:t>s</w:t>
      </w:r>
      <w:r w:rsidR="002774F4" w:rsidRPr="00467BDD">
        <w:t xml:space="preserve">, and then </w:t>
      </w:r>
      <w:r w:rsidR="002774F4" w:rsidRPr="00467BDD">
        <w:lastRenderedPageBreak/>
        <w:t xml:space="preserve">pulling the TX line high again to indicate end of transmission.  The module then performs an inter-byte wait period of 200 ns, meaning it will not attempt to transmit another byte until the inter-byte period has elapsed.  The TX FIFO read enable signal is then pulsed high to remove the transmitted data from the FIFO and the module returns to idle, awaiting additional data to be placed into the TX FIFO. </w:t>
      </w:r>
      <w:r w:rsidRPr="00467BDD">
        <w:t xml:space="preserve"> </w:t>
      </w:r>
    </w:p>
    <w:p w:rsidR="00D06674" w:rsidRPr="00467BDD" w:rsidRDefault="00F83010" w:rsidP="0041134C">
      <w:pPr>
        <w:ind w:firstLine="0"/>
        <w:jc w:val="center"/>
      </w:pPr>
      <w:r w:rsidRPr="00467BDD">
        <w:object w:dxaOrig="3396" w:dyaOrig="6175">
          <v:shape id="_x0000_i1031" type="#_x0000_t75" style="width:170.2pt;height:308.45pt" o:ole="">
            <v:imagedata r:id="rId32" o:title=""/>
          </v:shape>
          <o:OLEObject Type="Embed" ProgID="Visio.Drawing.11" ShapeID="_x0000_i1031" DrawAspect="Content" ObjectID="_1446828375" r:id="rId33"/>
        </w:object>
      </w:r>
    </w:p>
    <w:p w:rsidR="00053B30" w:rsidRPr="00467BDD" w:rsidRDefault="00053B30" w:rsidP="0041134C">
      <w:pPr>
        <w:ind w:firstLine="0"/>
        <w:jc w:val="center"/>
      </w:pPr>
      <w:bookmarkStart w:id="1091" w:name="_Ref368232138"/>
      <w:bookmarkStart w:id="1092" w:name="_Toc373086272"/>
      <w:r w:rsidRPr="00467BDD">
        <w:t xml:space="preserve">Figure </w:t>
      </w:r>
      <w:r w:rsidR="00C51EBF" w:rsidRPr="00F63708">
        <w:fldChar w:fldCharType="begin"/>
      </w:r>
      <w:r w:rsidR="00624F31" w:rsidRPr="00F63708">
        <w:instrText xml:space="preserve"> SEQ Figure \* ARABIC </w:instrText>
      </w:r>
      <w:r w:rsidR="00C51EBF" w:rsidRPr="00F63708">
        <w:fldChar w:fldCharType="separate"/>
      </w:r>
      <w:ins w:id="1093" w:author="kbatzer" w:date="2013-11-24T19:54:00Z">
        <w:r w:rsidR="00DC0366">
          <w:rPr>
            <w:noProof/>
          </w:rPr>
          <w:t>16</w:t>
        </w:r>
      </w:ins>
      <w:del w:id="1094" w:author="kbatzer" w:date="2013-11-24T19:52:00Z">
        <w:r w:rsidR="00361446" w:rsidDel="00DC0366">
          <w:rPr>
            <w:noProof/>
          </w:rPr>
          <w:delText>14</w:delText>
        </w:r>
      </w:del>
      <w:r w:rsidR="00C51EBF" w:rsidRPr="00F63708">
        <w:fldChar w:fldCharType="end"/>
      </w:r>
      <w:bookmarkEnd w:id="1091"/>
      <w:r w:rsidRPr="00467BDD">
        <w:t>:  TX Module Flow Chart</w:t>
      </w:r>
      <w:bookmarkEnd w:id="1092"/>
    </w:p>
    <w:p w:rsidR="004A3AEB" w:rsidRPr="00467BDD" w:rsidRDefault="004A3AEB" w:rsidP="00D06674">
      <w:pPr>
        <w:ind w:left="360"/>
      </w:pPr>
    </w:p>
    <w:p w:rsidR="004A3AEB" w:rsidRPr="00467BDD" w:rsidRDefault="004A3AEB" w:rsidP="004A3AEB">
      <w:pPr>
        <w:pStyle w:val="Heading4"/>
      </w:pPr>
      <w:r w:rsidRPr="00467BDD">
        <w:t>RX Module</w:t>
      </w:r>
    </w:p>
    <w:p w:rsidR="00AD7456" w:rsidRPr="00467BDD" w:rsidRDefault="00C51EBF" w:rsidP="00DD5052">
      <w:fldSimple w:instr=" REF _Ref368232222 \h  \* MERGEFORMAT ">
        <w:ins w:id="1095" w:author="kbatzer" w:date="2013-11-24T19:54:00Z">
          <w:r w:rsidR="00DC0366" w:rsidRPr="001F2B2C">
            <w:t xml:space="preserve">Figure </w:t>
          </w:r>
          <w:r w:rsidR="00DC0366">
            <w:rPr>
              <w:noProof/>
            </w:rPr>
            <w:t>17</w:t>
          </w:r>
        </w:ins>
        <w:del w:id="1096" w:author="kbatzer" w:date="2013-11-24T19:40:00Z">
          <w:r w:rsidR="00A455A1" w:rsidRPr="001F2B2C" w:rsidDel="00361446">
            <w:delText xml:space="preserve">Figure </w:delText>
          </w:r>
          <w:r w:rsidR="00A455A1" w:rsidDel="00361446">
            <w:rPr>
              <w:noProof/>
            </w:rPr>
            <w:delText>15</w:delText>
          </w:r>
        </w:del>
      </w:fldSimple>
      <w:r w:rsidR="00DD5052" w:rsidRPr="001F2B2C">
        <w:t xml:space="preserve"> provid</w:t>
      </w:r>
      <w:r w:rsidR="00DD5052" w:rsidRPr="00467BDD">
        <w:t>es</w:t>
      </w:r>
      <w:r w:rsidR="00E85553" w:rsidRPr="00467BDD">
        <w:t xml:space="preserve"> a flow chart of the RX Module.  The module is idle until the falling edge of the RX line, signaling the start bit.  The module then waits for </w:t>
      </w:r>
      <w:r w:rsidR="004E5F6F">
        <w:t xml:space="preserve">1.5 times the </w:t>
      </w:r>
      <w:r w:rsidR="00E85553" w:rsidRPr="00467BDD">
        <w:t xml:space="preserve">baud delay </w:t>
      </w:r>
      <w:r w:rsidR="004E5F6F">
        <w:t>a</w:t>
      </w:r>
      <w:r w:rsidR="00E85553" w:rsidRPr="00467BDD">
        <w:t xml:space="preserve">nd reads the middle of the first data bit.  Subsequent data bits are read in, with only </w:t>
      </w:r>
      <w:r w:rsidR="004E5F6F">
        <w:t xml:space="preserve">the </w:t>
      </w:r>
      <w:r w:rsidR="00E85553" w:rsidRPr="00467BDD">
        <w:t>baud delay between to remain in the middle of the bit.  Upon reading the 8</w:t>
      </w:r>
      <w:r w:rsidR="00E85553" w:rsidRPr="00467BDD">
        <w:rPr>
          <w:vertAlign w:val="superscript"/>
        </w:rPr>
        <w:t>th</w:t>
      </w:r>
      <w:r w:rsidR="00E85553" w:rsidRPr="00467BDD">
        <w:t xml:space="preserve"> </w:t>
      </w:r>
      <w:r w:rsidR="00E85553" w:rsidRPr="00467BDD">
        <w:lastRenderedPageBreak/>
        <w:t xml:space="preserve">bit, the module waits for the stop bit to indicate the end of the transmission and writes the byte to the RX FIFO.  </w:t>
      </w:r>
    </w:p>
    <w:p w:rsidR="00AD7456" w:rsidRPr="00467BDD" w:rsidRDefault="00F83010" w:rsidP="00F83010">
      <w:pPr>
        <w:ind w:firstLine="0"/>
        <w:jc w:val="center"/>
      </w:pPr>
      <w:r w:rsidRPr="00467BDD">
        <w:object w:dxaOrig="4101" w:dyaOrig="6175">
          <v:shape id="_x0000_i1032" type="#_x0000_t75" style="width:206.2pt;height:308.45pt" o:ole="">
            <v:imagedata r:id="rId34" o:title=""/>
          </v:shape>
          <o:OLEObject Type="Embed" ProgID="Visio.Drawing.11" ShapeID="_x0000_i1032" DrawAspect="Content" ObjectID="_1446828376" r:id="rId35"/>
        </w:object>
      </w:r>
    </w:p>
    <w:p w:rsidR="00AD7456" w:rsidRPr="00467BDD" w:rsidRDefault="0041134C" w:rsidP="00BD6DFD">
      <w:pPr>
        <w:jc w:val="center"/>
      </w:pPr>
      <w:bookmarkStart w:id="1097" w:name="_Ref368232222"/>
      <w:bookmarkStart w:id="1098" w:name="_Toc373086273"/>
      <w:r w:rsidRPr="001F2B2C">
        <w:t xml:space="preserve">Figure </w:t>
      </w:r>
      <w:fldSimple w:instr=" SEQ Figure \* ARABIC ">
        <w:ins w:id="1099" w:author="kbatzer" w:date="2013-11-24T19:54:00Z">
          <w:r w:rsidR="00DC0366">
            <w:rPr>
              <w:noProof/>
            </w:rPr>
            <w:t>17</w:t>
          </w:r>
        </w:ins>
        <w:del w:id="1100" w:author="kbatzer" w:date="2013-11-24T19:52:00Z">
          <w:r w:rsidR="00361446" w:rsidDel="00DC0366">
            <w:rPr>
              <w:noProof/>
            </w:rPr>
            <w:delText>15</w:delText>
          </w:r>
        </w:del>
      </w:fldSimple>
      <w:bookmarkEnd w:id="1097"/>
      <w:r w:rsidRPr="001F2B2C">
        <w:t>:  RX Module Flow Cha</w:t>
      </w:r>
      <w:r w:rsidRPr="00467BDD">
        <w:t>rt</w:t>
      </w:r>
      <w:bookmarkEnd w:id="1098"/>
    </w:p>
    <w:p w:rsidR="00AD7456" w:rsidRPr="00467BDD" w:rsidRDefault="00AD7456" w:rsidP="00BD6DFD">
      <w:pPr>
        <w:jc w:val="center"/>
      </w:pPr>
    </w:p>
    <w:p w:rsidR="00AD7456" w:rsidRPr="00467BDD" w:rsidRDefault="00AD7456" w:rsidP="00BD6DFD">
      <w:pPr>
        <w:jc w:val="center"/>
      </w:pPr>
    </w:p>
    <w:p w:rsidR="00614E3B" w:rsidRPr="00467BDD" w:rsidRDefault="00BC064D" w:rsidP="00BC064D">
      <w:pPr>
        <w:pStyle w:val="Heading3"/>
        <w:pageBreakBefore/>
      </w:pPr>
      <w:bookmarkStart w:id="1101" w:name="_Toc373086229"/>
      <w:r w:rsidRPr="00467BDD">
        <w:lastRenderedPageBreak/>
        <w:t>RAM</w:t>
      </w:r>
      <w:r w:rsidR="00614E3B" w:rsidRPr="00467BDD">
        <w:t xml:space="preserve"> Module</w:t>
      </w:r>
      <w:bookmarkEnd w:id="1101"/>
    </w:p>
    <w:p w:rsidR="008B68CC" w:rsidRPr="00467BDD" w:rsidRDefault="008B68CC" w:rsidP="008B68CC">
      <w:pPr>
        <w:rPr>
          <w:bCs/>
        </w:rPr>
      </w:pPr>
      <w:r w:rsidRPr="00467BDD">
        <w:t xml:space="preserve">The </w:t>
      </w:r>
      <w:r w:rsidR="00BC064D" w:rsidRPr="00467BDD">
        <w:t>RAM</w:t>
      </w:r>
      <w:r w:rsidRPr="00467BDD">
        <w:t xml:space="preserve"> module drives the interface to the Micron </w:t>
      </w:r>
      <w:r w:rsidRPr="00467BDD">
        <w:rPr>
          <w:bCs/>
        </w:rPr>
        <w:t xml:space="preserve">MT45W8MW16BGX RAM chip that is on the RTSC board.  The RAM is used for storing stimulation waveforms.  To allow different modules to make use of the RAM an arbitration module has also been implemented. </w:t>
      </w:r>
    </w:p>
    <w:p w:rsidR="009522C0" w:rsidRPr="00467BDD" w:rsidRDefault="009522C0" w:rsidP="009522C0">
      <w:pPr>
        <w:pStyle w:val="Heading4"/>
      </w:pPr>
      <w:r w:rsidRPr="00467BDD">
        <w:t>Micron MT45W8MW16BGX</w:t>
      </w:r>
    </w:p>
    <w:p w:rsidR="009522C0" w:rsidRPr="00467BDD" w:rsidRDefault="009522C0" w:rsidP="009522C0">
      <w:pPr>
        <w:rPr>
          <w:bCs/>
        </w:rPr>
      </w:pPr>
      <w:r w:rsidRPr="00467BDD">
        <w:t xml:space="preserve">The Micron </w:t>
      </w:r>
      <w:r w:rsidRPr="00467BDD">
        <w:rPr>
          <w:bCs/>
        </w:rPr>
        <w:t>MT45W8MW16BGX is a</w:t>
      </w:r>
      <w:r w:rsidR="00B122AA" w:rsidRPr="00467BDD">
        <w:rPr>
          <w:bCs/>
        </w:rPr>
        <w:t xml:space="preserve"> </w:t>
      </w:r>
      <w:r w:rsidRPr="00467BDD">
        <w:rPr>
          <w:bCs/>
        </w:rPr>
        <w:t>CMOS pseudo-static ran</w:t>
      </w:r>
      <w:r w:rsidR="00B0177E" w:rsidRPr="00467BDD">
        <w:rPr>
          <w:bCs/>
        </w:rPr>
        <w:t xml:space="preserve">dom access memory that provides </w:t>
      </w:r>
      <w:r w:rsidRPr="00467BDD">
        <w:rPr>
          <w:bCs/>
        </w:rPr>
        <w:t xml:space="preserve">128 Mb of DRAM.  For this application, </w:t>
      </w:r>
      <w:r w:rsidR="008A1326" w:rsidRPr="00467BDD">
        <w:rPr>
          <w:bCs/>
        </w:rPr>
        <w:t xml:space="preserve">single </w:t>
      </w:r>
      <w:r w:rsidRPr="00467BDD">
        <w:rPr>
          <w:bCs/>
        </w:rPr>
        <w:t>asynchronous reads and writes are used.</w:t>
      </w:r>
    </w:p>
    <w:p w:rsidR="00D35764" w:rsidRPr="00467BDD" w:rsidRDefault="00C51EBF" w:rsidP="009522C0">
      <w:pPr>
        <w:rPr>
          <w:bCs/>
        </w:rPr>
      </w:pPr>
      <w:r>
        <w:rPr>
          <w:bCs/>
        </w:rPr>
        <w:fldChar w:fldCharType="begin"/>
      </w:r>
      <w:r w:rsidR="001F2B2C">
        <w:rPr>
          <w:bCs/>
        </w:rPr>
        <w:instrText xml:space="preserve"> REF _Ref368232268 \h </w:instrText>
      </w:r>
      <w:r>
        <w:rPr>
          <w:bCs/>
        </w:rPr>
      </w:r>
      <w:r>
        <w:rPr>
          <w:bCs/>
        </w:rPr>
        <w:fldChar w:fldCharType="separate"/>
      </w:r>
      <w:ins w:id="1102" w:author="kbatzer" w:date="2013-11-24T19:54:00Z">
        <w:r w:rsidR="00DC0366" w:rsidRPr="001F2B2C">
          <w:t xml:space="preserve">Figure </w:t>
        </w:r>
        <w:r w:rsidR="00DC0366">
          <w:rPr>
            <w:noProof/>
          </w:rPr>
          <w:t>18</w:t>
        </w:r>
      </w:ins>
      <w:del w:id="1103" w:author="kbatzer" w:date="2013-11-24T19:40:00Z">
        <w:r w:rsidR="00A455A1" w:rsidRPr="001F2B2C" w:rsidDel="00361446">
          <w:delText xml:space="preserve">Figure </w:delText>
        </w:r>
        <w:r w:rsidR="00A455A1" w:rsidDel="00361446">
          <w:rPr>
            <w:noProof/>
          </w:rPr>
          <w:delText>16</w:delText>
        </w:r>
      </w:del>
      <w:r>
        <w:rPr>
          <w:bCs/>
        </w:rPr>
        <w:fldChar w:fldCharType="end"/>
      </w:r>
      <w:r w:rsidR="00D35764" w:rsidRPr="00467BDD">
        <w:rPr>
          <w:bCs/>
        </w:rPr>
        <w:t xml:space="preserve"> provides a timing diagram showing </w:t>
      </w:r>
      <w:r w:rsidR="0072542A" w:rsidRPr="00467BDD">
        <w:t xml:space="preserve">an asynchronous </w:t>
      </w:r>
      <w:r w:rsidR="00D35764" w:rsidRPr="00467BDD">
        <w:rPr>
          <w:bCs/>
        </w:rPr>
        <w:t>read operation.  Note that write enable (WE#) is held high, indicating a read operation.  The address must be valid when CE, OE, LB, and UB are pulled low and valid data is placed on the Data bus after 85 ns.</w:t>
      </w:r>
    </w:p>
    <w:p w:rsidR="009522C0" w:rsidRPr="00467BDD" w:rsidRDefault="009522C0" w:rsidP="009522C0">
      <w:pPr>
        <w:ind w:firstLine="0"/>
        <w:jc w:val="center"/>
      </w:pPr>
      <w:r w:rsidRPr="00467BDD">
        <w:rPr>
          <w:noProof/>
        </w:rPr>
        <w:drawing>
          <wp:inline distT="0" distB="0" distL="0" distR="0">
            <wp:extent cx="4097285" cy="31416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4097285" cy="314160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1104" w:name="_Ref368232268"/>
      <w:bookmarkStart w:id="1105" w:name="_Toc373086274"/>
      <w:r w:rsidRPr="001F2B2C">
        <w:t xml:space="preserve">Figure </w:t>
      </w:r>
      <w:fldSimple w:instr=" SEQ Figure \* ARABIC ">
        <w:ins w:id="1106" w:author="kbatzer" w:date="2013-11-24T19:54:00Z">
          <w:r w:rsidR="00DC0366">
            <w:rPr>
              <w:noProof/>
            </w:rPr>
            <w:t>18</w:t>
          </w:r>
        </w:ins>
        <w:del w:id="1107" w:author="kbatzer" w:date="2013-11-24T19:52:00Z">
          <w:r w:rsidR="00361446" w:rsidDel="00DC0366">
            <w:rPr>
              <w:noProof/>
            </w:rPr>
            <w:delText>16</w:delText>
          </w:r>
        </w:del>
      </w:fldSimple>
      <w:bookmarkEnd w:id="1104"/>
      <w:r w:rsidRPr="001F2B2C">
        <w:t>:</w:t>
      </w:r>
      <w:r w:rsidRPr="00467BDD">
        <w:t xml:space="preserve">  MT45W8MW16BGX Asynchronous Read Operation</w:t>
      </w:r>
      <w:r w:rsidR="009C78FE">
        <w:t xml:space="preserve"> (</w:t>
      </w:r>
      <w:r w:rsidR="008C2D7B">
        <w:t>Figure 5</w:t>
      </w:r>
      <w:r w:rsidR="009C78FE">
        <w:t xml:space="preserve"> from [</w:t>
      </w:r>
      <w:fldSimple w:instr=" REF Ref_Micron_2007 \h  \* MERGEFORMAT ">
        <w:r w:rsidR="00DC0366">
          <w:rPr>
            <w:noProof/>
          </w:rPr>
          <w:t>22</w:t>
        </w:r>
      </w:fldSimple>
      <w:r w:rsidR="009C78FE" w:rsidRPr="009C78FE">
        <w:t>]</w:t>
      </w:r>
      <w:r w:rsidR="009C78FE">
        <w:t>)</w:t>
      </w:r>
      <w:bookmarkEnd w:id="1105"/>
    </w:p>
    <w:p w:rsidR="0072542A" w:rsidRPr="00467BDD" w:rsidRDefault="00C51EBF" w:rsidP="00F63708">
      <w:r>
        <w:lastRenderedPageBreak/>
        <w:fldChar w:fldCharType="begin"/>
      </w:r>
      <w:r w:rsidR="001F2B2C">
        <w:instrText xml:space="preserve"> REF _Ref368232308 \h </w:instrText>
      </w:r>
      <w:r>
        <w:fldChar w:fldCharType="separate"/>
      </w:r>
      <w:ins w:id="1108" w:author="kbatzer" w:date="2013-11-24T19:54:00Z">
        <w:r w:rsidR="00DC0366" w:rsidRPr="001F2B2C">
          <w:t xml:space="preserve">Figure </w:t>
        </w:r>
        <w:r w:rsidR="00DC0366">
          <w:rPr>
            <w:noProof/>
          </w:rPr>
          <w:t>19</w:t>
        </w:r>
      </w:ins>
      <w:del w:id="1109" w:author="kbatzer" w:date="2013-11-24T19:40:00Z">
        <w:r w:rsidR="00A455A1" w:rsidRPr="001F2B2C" w:rsidDel="00361446">
          <w:delText xml:space="preserve">Figure </w:delText>
        </w:r>
        <w:r w:rsidR="00A455A1" w:rsidDel="00361446">
          <w:rPr>
            <w:noProof/>
          </w:rPr>
          <w:delText>17</w:delText>
        </w:r>
      </w:del>
      <w:r>
        <w:fldChar w:fldCharType="end"/>
      </w:r>
      <w:r w:rsidR="0072542A" w:rsidRPr="00467BDD">
        <w:t xml:space="preserve"> provides a timing diagram showing an asynchronous write operation.  Note that write enable (WE#) is low, indicating a write operation.  The address must be valid when CE, OE, LB, and UB are pulled low and valid data must be ready on the Data bus within 85 ns.</w:t>
      </w:r>
    </w:p>
    <w:p w:rsidR="009522C0" w:rsidRPr="00467BDD" w:rsidRDefault="009522C0" w:rsidP="009522C0">
      <w:pPr>
        <w:ind w:firstLine="0"/>
        <w:jc w:val="center"/>
      </w:pPr>
      <w:r w:rsidRPr="00467BDD">
        <w:rPr>
          <w:noProof/>
        </w:rPr>
        <w:drawing>
          <wp:inline distT="0" distB="0" distL="0" distR="0">
            <wp:extent cx="3802242" cy="3027360"/>
            <wp:effectExtent l="19050" t="0" r="775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srcRect/>
                    <a:stretch>
                      <a:fillRect/>
                    </a:stretch>
                  </pic:blipFill>
                  <pic:spPr bwMode="auto">
                    <a:xfrm>
                      <a:off x="0" y="0"/>
                      <a:ext cx="3802242" cy="302736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1110" w:name="_Ref368232308"/>
      <w:bookmarkStart w:id="1111" w:name="_Toc373086275"/>
      <w:r w:rsidRPr="001F2B2C">
        <w:t xml:space="preserve">Figure </w:t>
      </w:r>
      <w:fldSimple w:instr=" SEQ Figure \* ARABIC ">
        <w:ins w:id="1112" w:author="kbatzer" w:date="2013-11-24T19:54:00Z">
          <w:r w:rsidR="00DC0366">
            <w:rPr>
              <w:noProof/>
            </w:rPr>
            <w:t>19</w:t>
          </w:r>
        </w:ins>
        <w:del w:id="1113" w:author="kbatzer" w:date="2013-11-24T19:52:00Z">
          <w:r w:rsidR="00361446" w:rsidDel="00DC0366">
            <w:rPr>
              <w:noProof/>
            </w:rPr>
            <w:delText>17</w:delText>
          </w:r>
        </w:del>
      </w:fldSimple>
      <w:bookmarkEnd w:id="1110"/>
      <w:r w:rsidRPr="001F2B2C">
        <w:t>:  MT45W8MW16BGX</w:t>
      </w:r>
      <w:r w:rsidRPr="00467BDD">
        <w:t xml:space="preserve"> Asynchronous </w:t>
      </w:r>
      <w:r w:rsidR="009C78FE">
        <w:t>Write</w:t>
      </w:r>
      <w:r w:rsidRPr="00467BDD">
        <w:t xml:space="preserve"> Operation</w:t>
      </w:r>
      <w:r w:rsidR="009C78FE">
        <w:t xml:space="preserve"> (</w:t>
      </w:r>
      <w:r w:rsidR="008C2D7B">
        <w:t>Figure 6</w:t>
      </w:r>
      <w:r w:rsidR="009C78FE">
        <w:t xml:space="preserve"> from [</w:t>
      </w:r>
      <w:fldSimple w:instr=" REF Ref_Micron_2007 \h  \* MERGEFORMAT ">
        <w:r w:rsidR="00DC0366">
          <w:rPr>
            <w:noProof/>
          </w:rPr>
          <w:t>22</w:t>
        </w:r>
      </w:fldSimple>
      <w:r w:rsidR="009C78FE" w:rsidRPr="009C78FE">
        <w:t>]</w:t>
      </w:r>
      <w:r w:rsidR="009C78FE">
        <w:t>)</w:t>
      </w:r>
      <w:bookmarkEnd w:id="1111"/>
    </w:p>
    <w:p w:rsidR="000A4B37" w:rsidRPr="00467BDD" w:rsidRDefault="000A4B37" w:rsidP="000A4B37">
      <w:pPr>
        <w:ind w:firstLine="0"/>
      </w:pPr>
    </w:p>
    <w:p w:rsidR="00126053" w:rsidRPr="00467BDD" w:rsidRDefault="000A4B37" w:rsidP="00F63708">
      <w:pPr>
        <w:pStyle w:val="Heading4"/>
        <w:pageBreakBefore/>
      </w:pPr>
      <w:r w:rsidRPr="00467BDD">
        <w:lastRenderedPageBreak/>
        <w:t>RAM</w:t>
      </w:r>
      <w:r w:rsidR="008A38CC" w:rsidRPr="00467BDD">
        <w:t xml:space="preserve"> Module Implementation</w:t>
      </w:r>
    </w:p>
    <w:p w:rsidR="00126053" w:rsidRPr="00467BDD" w:rsidRDefault="00C51EBF" w:rsidP="00126053">
      <w:r>
        <w:fldChar w:fldCharType="begin"/>
      </w:r>
      <w:r w:rsidR="001F2B2C">
        <w:instrText xml:space="preserve"> REF _Ref368232329 \h </w:instrText>
      </w:r>
      <w:r>
        <w:fldChar w:fldCharType="separate"/>
      </w:r>
      <w:ins w:id="1114" w:author="kbatzer" w:date="2013-11-24T19:54:00Z">
        <w:r w:rsidR="00DC0366" w:rsidRPr="001F2B2C">
          <w:t xml:space="preserve">Figure </w:t>
        </w:r>
        <w:r w:rsidR="00DC0366">
          <w:rPr>
            <w:noProof/>
          </w:rPr>
          <w:t>20</w:t>
        </w:r>
      </w:ins>
      <w:del w:id="1115"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shows the structure of the </w:t>
      </w:r>
      <w:r w:rsidR="000A4B37" w:rsidRPr="00467BDD">
        <w:t>RAM</w:t>
      </w:r>
      <w:r w:rsidR="00126053" w:rsidRPr="00467BDD">
        <w:t xml:space="preserve"> Module implementation. </w:t>
      </w:r>
      <w:r>
        <w:fldChar w:fldCharType="begin"/>
      </w:r>
      <w:r w:rsidR="001F2B2C">
        <w:instrText xml:space="preserve"> REF _Ref368232373 \h </w:instrText>
      </w:r>
      <w:r>
        <w:fldChar w:fldCharType="separate"/>
      </w:r>
      <w:ins w:id="1116" w:author="kbatzer" w:date="2013-11-24T19:54:00Z">
        <w:r w:rsidR="00DC0366" w:rsidRPr="00467BDD">
          <w:t xml:space="preserve">Table </w:t>
        </w:r>
        <w:r w:rsidR="00DC0366">
          <w:rPr>
            <w:noProof/>
          </w:rPr>
          <w:t>9</w:t>
        </w:r>
      </w:ins>
      <w:del w:id="1117"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provides a brief description of each of the </w:t>
      </w:r>
      <w:r w:rsidR="000A4B37" w:rsidRPr="00467BDD">
        <w:t xml:space="preserve">RAM </w:t>
      </w:r>
      <w:r w:rsidR="00126053" w:rsidRPr="00467BDD">
        <w:t xml:space="preserve">Module IO signals.  Note that </w:t>
      </w:r>
      <w:r>
        <w:fldChar w:fldCharType="begin"/>
      </w:r>
      <w:r w:rsidR="001F2B2C">
        <w:instrText xml:space="preserve"> REF _Ref368232373 \h </w:instrText>
      </w:r>
      <w:r>
        <w:fldChar w:fldCharType="separate"/>
      </w:r>
      <w:ins w:id="1118" w:author="kbatzer" w:date="2013-11-24T19:54:00Z">
        <w:r w:rsidR="00DC0366" w:rsidRPr="00467BDD">
          <w:t xml:space="preserve">Table </w:t>
        </w:r>
        <w:r w:rsidR="00DC0366">
          <w:rPr>
            <w:noProof/>
          </w:rPr>
          <w:t>9</w:t>
        </w:r>
      </w:ins>
      <w:del w:id="1119"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groups signals into multiple headings (</w:t>
      </w:r>
      <w:r w:rsidR="0012109F" w:rsidRPr="00467BDD">
        <w:t>MT45W8MW16BGX</w:t>
      </w:r>
      <w:r w:rsidR="00126053" w:rsidRPr="00467BDD">
        <w:t xml:space="preserve">, </w:t>
      </w:r>
      <w:r w:rsidR="0012109F" w:rsidRPr="00467BDD">
        <w:t>RAM Module Control,</w:t>
      </w:r>
      <w:r w:rsidR="00126053" w:rsidRPr="00467BDD">
        <w:t xml:space="preserve"> and </w:t>
      </w:r>
      <w:r w:rsidR="0012109F" w:rsidRPr="00467BDD">
        <w:t>RAM Arbiter</w:t>
      </w:r>
      <w:r w:rsidR="00126053" w:rsidRPr="00467BDD">
        <w:t xml:space="preserve">) and that </w:t>
      </w:r>
      <w:r>
        <w:fldChar w:fldCharType="begin"/>
      </w:r>
      <w:r w:rsidR="001F2B2C">
        <w:instrText xml:space="preserve"> REF _Ref368232329 \h </w:instrText>
      </w:r>
      <w:r>
        <w:fldChar w:fldCharType="separate"/>
      </w:r>
      <w:ins w:id="1120" w:author="kbatzer" w:date="2013-11-24T19:54:00Z">
        <w:r w:rsidR="00DC0366" w:rsidRPr="001F2B2C">
          <w:t xml:space="preserve">Figure </w:t>
        </w:r>
        <w:r w:rsidR="00DC0366">
          <w:rPr>
            <w:noProof/>
          </w:rPr>
          <w:t>20</w:t>
        </w:r>
      </w:ins>
      <w:del w:id="1121"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uses these groupings for defining connections.</w:t>
      </w:r>
    </w:p>
    <w:p w:rsidR="000A4B37" w:rsidRPr="00467BDD" w:rsidRDefault="000A4B37" w:rsidP="00126053"/>
    <w:p w:rsidR="008A38CC" w:rsidRPr="00467BDD" w:rsidRDefault="000047D3" w:rsidP="000E5E74">
      <w:pPr>
        <w:tabs>
          <w:tab w:val="left" w:pos="1842"/>
        </w:tabs>
        <w:ind w:firstLine="0"/>
        <w:jc w:val="center"/>
      </w:pPr>
      <w:r w:rsidRPr="00467BDD">
        <w:object w:dxaOrig="3210" w:dyaOrig="2215">
          <v:shape id="_x0000_i1033" type="#_x0000_t75" style="width:321.55pt;height:220.1pt" o:ole="">
            <v:imagedata r:id="rId38" o:title=""/>
          </v:shape>
          <o:OLEObject Type="Embed" ProgID="Visio.Drawing.11" ShapeID="_x0000_i1033" DrawAspect="Content" ObjectID="_1446828377" r:id="rId39"/>
        </w:object>
      </w:r>
    </w:p>
    <w:p w:rsidR="00126053" w:rsidRPr="00467BDD" w:rsidRDefault="00126053" w:rsidP="000E5E74">
      <w:pPr>
        <w:tabs>
          <w:tab w:val="left" w:pos="1842"/>
        </w:tabs>
        <w:ind w:firstLine="0"/>
        <w:jc w:val="center"/>
      </w:pPr>
      <w:bookmarkStart w:id="1122" w:name="_Ref368232329"/>
      <w:bookmarkStart w:id="1123" w:name="_Toc373086276"/>
      <w:r w:rsidRPr="001F2B2C">
        <w:t xml:space="preserve">Figure </w:t>
      </w:r>
      <w:fldSimple w:instr=" SEQ Figure \* ARABIC ">
        <w:ins w:id="1124" w:author="kbatzer" w:date="2013-11-24T19:54:00Z">
          <w:r w:rsidR="00DC0366">
            <w:rPr>
              <w:noProof/>
            </w:rPr>
            <w:t>20</w:t>
          </w:r>
        </w:ins>
        <w:del w:id="1125" w:author="kbatzer" w:date="2013-11-24T19:52:00Z">
          <w:r w:rsidR="00361446" w:rsidDel="00DC0366">
            <w:rPr>
              <w:noProof/>
            </w:rPr>
            <w:delText>18</w:delText>
          </w:r>
        </w:del>
      </w:fldSimple>
      <w:bookmarkEnd w:id="1122"/>
      <w:r w:rsidRPr="001F2B2C">
        <w:t>:</w:t>
      </w:r>
      <w:r w:rsidRPr="00467BDD">
        <w:t xml:space="preserve"> </w:t>
      </w:r>
      <w:r w:rsidR="000047D3" w:rsidRPr="00467BDD">
        <w:t>RAM</w:t>
      </w:r>
      <w:r w:rsidRPr="00467BDD">
        <w:t xml:space="preserve"> Module Block Diagram</w:t>
      </w:r>
      <w:bookmarkEnd w:id="1123"/>
    </w:p>
    <w:tbl>
      <w:tblPr>
        <w:tblStyle w:val="TableGrid"/>
        <w:tblW w:w="0" w:type="auto"/>
        <w:tblLook w:val="04A0"/>
      </w:tblPr>
      <w:tblGrid>
        <w:gridCol w:w="2808"/>
        <w:gridCol w:w="5940"/>
      </w:tblGrid>
      <w:tr w:rsidR="008A38CC" w:rsidRPr="00467BDD" w:rsidTr="000A4B37">
        <w:trPr>
          <w:trHeight w:val="440"/>
        </w:trPr>
        <w:tc>
          <w:tcPr>
            <w:tcW w:w="2808"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8A38CC" w:rsidRPr="00467BDD" w:rsidTr="000A4B37">
        <w:trPr>
          <w:trHeight w:val="440"/>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MT45W8MW16BGX Signals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MT_ADDR</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Address.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MT_DATA</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bi-directional RAM data bus.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MT_OE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Output </w:t>
            </w:r>
            <w:proofErr w:type="gramStart"/>
            <w:r w:rsidRPr="00467BDD">
              <w:rPr>
                <w:rFonts w:eastAsia="Times New Roman"/>
                <w:color w:val="000000"/>
              </w:rPr>
              <w:t>enable</w:t>
            </w:r>
            <w:proofErr w:type="gramEnd"/>
            <w:r w:rsidRPr="00467BDD">
              <w:rPr>
                <w:rFonts w:eastAsia="Times New Roman"/>
                <w:color w:val="000000"/>
              </w:rPr>
              <w:t xml:space="preserv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MT_WE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MT_ADV</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Ad</w:t>
            </w:r>
            <w:r w:rsidR="005400F7" w:rsidRPr="00467BDD">
              <w:rPr>
                <w:rFonts w:eastAsia="Times New Roman"/>
                <w:color w:val="000000"/>
              </w:rPr>
              <w:t>d</w:t>
            </w:r>
            <w:r w:rsidRPr="00467BDD">
              <w:rPr>
                <w:rFonts w:eastAsia="Times New Roman"/>
                <w:color w:val="000000"/>
              </w:rPr>
              <w:t>ress valid (active low).</w:t>
            </w:r>
            <w:r w:rsidR="00A52FC6" w:rsidRPr="00467BDD">
              <w:rPr>
                <w:rFonts w:eastAsia="Times New Roman"/>
                <w:color w:val="000000"/>
              </w:rPr>
              <w:t xml:space="preserve">  Indicates the current value on MT_ADDR is valid.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MT_CLK</w:t>
            </w:r>
          </w:p>
        </w:tc>
        <w:tc>
          <w:tcPr>
            <w:tcW w:w="5940" w:type="dxa"/>
            <w:shd w:val="clear" w:color="auto" w:fill="auto"/>
            <w:vAlign w:val="center"/>
          </w:tcPr>
          <w:p w:rsidR="008A38CC" w:rsidRPr="00467BDD" w:rsidRDefault="005C13FD" w:rsidP="000A4B37">
            <w:pPr>
              <w:keepNext/>
              <w:keepLines/>
              <w:spacing w:line="240" w:lineRule="auto"/>
              <w:ind w:firstLine="0"/>
              <w:rPr>
                <w:rFonts w:eastAsia="Times New Roman"/>
                <w:color w:val="000000"/>
              </w:rPr>
            </w:pPr>
            <w:r w:rsidRPr="00467BDD">
              <w:rPr>
                <w:rFonts w:eastAsia="Times New Roman"/>
                <w:color w:val="000000"/>
              </w:rPr>
              <w:t>Clock.  RTSC uses asynchronous operation and holds the clock low.</w:t>
            </w:r>
          </w:p>
        </w:tc>
      </w:tr>
      <w:tr w:rsidR="008A38CC" w:rsidRPr="00467BDD" w:rsidTr="000A4B37">
        <w:trPr>
          <w:trHeight w:val="440"/>
        </w:trPr>
        <w:tc>
          <w:tcPr>
            <w:tcW w:w="2808" w:type="dxa"/>
            <w:shd w:val="clear" w:color="auto" w:fill="auto"/>
            <w:vAlign w:val="center"/>
          </w:tcPr>
          <w:p w:rsidR="008A38CC" w:rsidRPr="00467BDD" w:rsidRDefault="008A38CC" w:rsidP="008A38CC">
            <w:pPr>
              <w:keepNext/>
              <w:keepLines/>
              <w:spacing w:line="240" w:lineRule="auto"/>
              <w:ind w:firstLine="0"/>
              <w:jc w:val="center"/>
              <w:rPr>
                <w:rFonts w:eastAsia="Times New Roman"/>
                <w:color w:val="000000"/>
              </w:rPr>
            </w:pPr>
            <w:r w:rsidRPr="00467BDD">
              <w:rPr>
                <w:rFonts w:eastAsia="Times New Roman"/>
                <w:color w:val="000000"/>
              </w:rPr>
              <w:t>MT_UB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Upper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MT_LB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Lower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MT_CE</w:t>
            </w:r>
          </w:p>
        </w:tc>
        <w:tc>
          <w:tcPr>
            <w:tcW w:w="5940" w:type="dxa"/>
            <w:shd w:val="clear" w:color="auto" w:fill="auto"/>
            <w:vAlign w:val="center"/>
          </w:tcPr>
          <w:p w:rsidR="008A38CC" w:rsidRPr="00467BDD" w:rsidRDefault="000D1B36" w:rsidP="000D1B36">
            <w:pPr>
              <w:keepNext/>
              <w:keepLines/>
              <w:spacing w:line="240" w:lineRule="auto"/>
              <w:ind w:firstLine="0"/>
              <w:rPr>
                <w:rFonts w:eastAsia="Times New Roman"/>
                <w:color w:val="000000"/>
              </w:rPr>
            </w:pPr>
            <w:r w:rsidRPr="00467BDD">
              <w:rPr>
                <w:rFonts w:eastAsia="Times New Roman"/>
                <w:color w:val="000000"/>
              </w:rPr>
              <w:t xml:space="preserve">Chip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MT_CRE</w:t>
            </w:r>
          </w:p>
        </w:tc>
        <w:tc>
          <w:tcPr>
            <w:tcW w:w="5940" w:type="dxa"/>
            <w:shd w:val="clear" w:color="auto" w:fill="auto"/>
            <w:vAlign w:val="center"/>
          </w:tcPr>
          <w:p w:rsidR="008A38CC" w:rsidRPr="00467BDD" w:rsidRDefault="000D1B36" w:rsidP="000A4B37">
            <w:pPr>
              <w:keepNext/>
              <w:keepLines/>
              <w:spacing w:line="240" w:lineRule="auto"/>
              <w:ind w:firstLine="0"/>
              <w:rPr>
                <w:rFonts w:eastAsia="Times New Roman"/>
                <w:color w:val="000000"/>
              </w:rPr>
            </w:pPr>
            <w:r w:rsidRPr="00467BDD">
              <w:rPr>
                <w:rFonts w:eastAsia="Times New Roman"/>
                <w:color w:val="000000"/>
              </w:rPr>
              <w:t>Control Register Enable</w:t>
            </w:r>
            <w:r w:rsidR="0021755D" w:rsidRPr="00467BDD">
              <w:rPr>
                <w:rFonts w:eastAsia="Times New Roman"/>
                <w:color w:val="000000"/>
              </w:rPr>
              <w:t>.  Held low for RTSC, feature unused.</w:t>
            </w:r>
          </w:p>
        </w:tc>
      </w:tr>
      <w:tr w:rsidR="008A38CC" w:rsidRPr="00467BDD" w:rsidTr="000A4B37">
        <w:trPr>
          <w:trHeight w:val="395"/>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RAM Module Control</w:t>
            </w:r>
          </w:p>
        </w:tc>
      </w:tr>
      <w:tr w:rsidR="008A38CC" w:rsidRPr="00467BDD" w:rsidTr="000A4B37">
        <w:trPr>
          <w:trHeight w:val="35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RAM_Start_Op</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8A38CC" w:rsidRPr="00467BDD" w:rsidTr="000A4B37">
        <w:trPr>
          <w:trHeight w:val="476"/>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RAM_Op_Done</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8A38CC" w:rsidRPr="00467BDD" w:rsidTr="000A4B37">
        <w:trPr>
          <w:trHeight w:val="611"/>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FFFFFF" w:themeFill="background1"/>
            <w:vAlign w:val="center"/>
          </w:tcPr>
          <w:p w:rsidR="008A38CC" w:rsidRPr="00467BDD" w:rsidRDefault="008A38CC" w:rsidP="0048555F">
            <w:pPr>
              <w:keepNext/>
              <w:keepLines/>
              <w:spacing w:line="240" w:lineRule="auto"/>
              <w:ind w:firstLine="0"/>
              <w:rPr>
                <w:rFonts w:eastAsia="Times New Roman"/>
                <w:color w:val="000000"/>
              </w:rPr>
            </w:pPr>
            <w:r w:rsidRPr="00467BDD">
              <w:rPr>
                <w:rFonts w:eastAsia="Times New Roman"/>
                <w:color w:val="000000"/>
              </w:rPr>
              <w:t xml:space="preserve">Memory address </w:t>
            </w:r>
            <w:r w:rsidR="0048555F">
              <w:rPr>
                <w:rFonts w:eastAsia="Times New Roman"/>
                <w:color w:val="000000"/>
              </w:rPr>
              <w:t xml:space="preserve">for </w:t>
            </w:r>
            <w:r w:rsidRPr="00467BDD">
              <w:rPr>
                <w:rFonts w:eastAsia="Times New Roman"/>
                <w:color w:val="000000"/>
              </w:rPr>
              <w:t>the commanded operation.</w:t>
            </w:r>
          </w:p>
        </w:tc>
      </w:tr>
      <w:tr w:rsidR="008A38CC" w:rsidRPr="00467BDD" w:rsidTr="000A4B37">
        <w:trPr>
          <w:trHeight w:val="422"/>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8A38CC" w:rsidRPr="00467BDD" w:rsidTr="000A4B37">
        <w:trPr>
          <w:trHeight w:val="449"/>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8A38CC" w:rsidRPr="00467BDD" w:rsidTr="000A4B37">
        <w:trPr>
          <w:trHeight w:val="386"/>
        </w:trPr>
        <w:tc>
          <w:tcPr>
            <w:tcW w:w="8748" w:type="dxa"/>
            <w:gridSpan w:val="2"/>
            <w:shd w:val="clear" w:color="auto" w:fill="D5DCE4" w:themeFill="text2" w:themeFillTint="33"/>
            <w:vAlign w:val="center"/>
          </w:tcPr>
          <w:p w:rsidR="008A38CC" w:rsidRPr="00467BDD" w:rsidRDefault="008A38CC" w:rsidP="000A4B37">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RAM Arbiter Signals</w:t>
            </w:r>
          </w:p>
        </w:tc>
      </w:tr>
      <w:tr w:rsidR="008A38CC" w:rsidRPr="00467BDD" w:rsidTr="002A6A49">
        <w:trPr>
          <w:trHeight w:val="575"/>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RAM_Bus_Request</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RAM_Bus_Busy</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8A38CC" w:rsidRPr="00467BDD" w:rsidTr="008A38CC">
        <w:trPr>
          <w:trHeight w:val="89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RAM_Bus_Grant</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8A38CC" w:rsidRPr="00467BDD" w:rsidRDefault="009E61AB" w:rsidP="001F2B2C">
      <w:pPr>
        <w:ind w:firstLine="0"/>
        <w:jc w:val="center"/>
      </w:pPr>
      <w:bookmarkStart w:id="1126" w:name="_Ref368232373"/>
      <w:bookmarkStart w:id="1127" w:name="_Toc373086303"/>
      <w:r w:rsidRPr="00467BDD">
        <w:t xml:space="preserve">Table </w:t>
      </w:r>
      <w:bookmarkStart w:id="1128" w:name="Table_RAM_Signals"/>
      <w:r w:rsidR="00C51EBF">
        <w:fldChar w:fldCharType="begin"/>
      </w:r>
      <w:r w:rsidR="00DE2121">
        <w:instrText xml:space="preserve"> SEQ Table \* MERGEFORMAT  \* MERGEFORMAT </w:instrText>
      </w:r>
      <w:r w:rsidR="00C51EBF">
        <w:fldChar w:fldCharType="separate"/>
      </w:r>
      <w:r w:rsidR="00DC0366">
        <w:rPr>
          <w:noProof/>
        </w:rPr>
        <w:t>9</w:t>
      </w:r>
      <w:r w:rsidR="00C51EBF">
        <w:fldChar w:fldCharType="end"/>
      </w:r>
      <w:bookmarkEnd w:id="1126"/>
      <w:bookmarkEnd w:id="1128"/>
      <w:r w:rsidRPr="00467BDD">
        <w:t xml:space="preserve">:  RAM Module </w:t>
      </w:r>
      <w:r w:rsidR="00DE2121">
        <w:t>Signals</w:t>
      </w:r>
      <w:bookmarkEnd w:id="1127"/>
    </w:p>
    <w:p w:rsidR="002F3E90" w:rsidRPr="00467BDD" w:rsidRDefault="002F3E90" w:rsidP="002F3E90">
      <w:pPr>
        <w:ind w:firstLine="0"/>
      </w:pPr>
      <w:r w:rsidRPr="00467BDD">
        <w:lastRenderedPageBreak/>
        <w:tab/>
      </w:r>
      <w:r w:rsidR="00C51EBF">
        <w:fldChar w:fldCharType="begin"/>
      </w:r>
      <w:r w:rsidR="001F2B2C">
        <w:instrText xml:space="preserve"> REF _Ref368232450 \h </w:instrText>
      </w:r>
      <w:r w:rsidR="00C51EBF">
        <w:fldChar w:fldCharType="separate"/>
      </w:r>
      <w:ins w:id="1129" w:author="kbatzer" w:date="2013-11-24T19:54:00Z">
        <w:r w:rsidR="00DC0366" w:rsidRPr="001F2B2C">
          <w:t xml:space="preserve">Figure </w:t>
        </w:r>
        <w:r w:rsidR="00DC0366">
          <w:rPr>
            <w:noProof/>
          </w:rPr>
          <w:t>21</w:t>
        </w:r>
      </w:ins>
      <w:del w:id="1130" w:author="kbatzer" w:date="2013-11-24T19:40:00Z">
        <w:r w:rsidR="00A455A1" w:rsidRPr="001F2B2C" w:rsidDel="00361446">
          <w:delText xml:space="preserve">Figure </w:delText>
        </w:r>
        <w:r w:rsidR="00A455A1" w:rsidDel="00361446">
          <w:rPr>
            <w:noProof/>
          </w:rPr>
          <w:delText>19</w:delText>
        </w:r>
      </w:del>
      <w:r w:rsidR="00C51EBF">
        <w:fldChar w:fldCharType="end"/>
      </w:r>
      <w:r w:rsidRPr="00467BDD">
        <w:t xml:space="preserve"> provides a flow chart of the RAM Module.  Upon startup the module idles for 150 </w:t>
      </w:r>
      <w:proofErr w:type="spellStart"/>
      <w:r w:rsidRPr="00467BDD">
        <w:t>us</w:t>
      </w:r>
      <w:proofErr w:type="spellEnd"/>
      <w:r w:rsidRPr="00467BDD">
        <w:t xml:space="preserve"> allowing the MT45W8MW16BGX to initialize.  The module then idles until a RAM start operation request is received.</w:t>
      </w:r>
      <w:r w:rsidR="00D77097" w:rsidRPr="00467BDD">
        <w:t xml:space="preserve">  Based on RAM_WE, a single asynchronous read (RAM_WE = 1) or asynchronous write (RAM_WE = 0) is performed.  The module then pulses </w:t>
      </w:r>
      <w:proofErr w:type="spellStart"/>
      <w:r w:rsidR="00D77097" w:rsidRPr="00467BDD">
        <w:t>RAM_Op_Done</w:t>
      </w:r>
      <w:proofErr w:type="spellEnd"/>
      <w:r w:rsidR="00D77097" w:rsidRPr="00467BDD">
        <w:t xml:space="preserve"> high to indicate the operation is complete and returns to the idle state.   </w:t>
      </w:r>
      <w:r w:rsidRPr="00467BDD">
        <w:t xml:space="preserve">  </w:t>
      </w:r>
    </w:p>
    <w:p w:rsidR="00ED6D49" w:rsidRPr="00467BDD" w:rsidRDefault="0059065B" w:rsidP="00ED6D49">
      <w:pPr>
        <w:ind w:firstLine="0"/>
        <w:jc w:val="center"/>
      </w:pPr>
      <w:r w:rsidRPr="00467BDD">
        <w:object w:dxaOrig="4780" w:dyaOrig="4015">
          <v:shape id="_x0000_i1034" type="#_x0000_t75" style="width:238.9pt;height:201.25pt" o:ole="">
            <v:imagedata r:id="rId40" o:title=""/>
          </v:shape>
          <o:OLEObject Type="Embed" ProgID="Visio.Drawing.11" ShapeID="_x0000_i1034" DrawAspect="Content" ObjectID="_1446828378" r:id="rId41"/>
        </w:object>
      </w:r>
    </w:p>
    <w:p w:rsidR="00622D82" w:rsidRPr="00467BDD" w:rsidRDefault="00622D82" w:rsidP="00ED6D49">
      <w:pPr>
        <w:ind w:firstLine="0"/>
        <w:jc w:val="center"/>
      </w:pPr>
      <w:bookmarkStart w:id="1131" w:name="_Ref368232450"/>
      <w:bookmarkStart w:id="1132" w:name="_Toc373086277"/>
      <w:r w:rsidRPr="001F2B2C">
        <w:t xml:space="preserve">Figure </w:t>
      </w:r>
      <w:fldSimple w:instr=" SEQ Figure \* ARABIC ">
        <w:ins w:id="1133" w:author="kbatzer" w:date="2013-11-24T19:54:00Z">
          <w:r w:rsidR="00DC0366">
            <w:rPr>
              <w:noProof/>
            </w:rPr>
            <w:t>21</w:t>
          </w:r>
        </w:ins>
        <w:del w:id="1134" w:author="kbatzer" w:date="2013-11-24T19:52:00Z">
          <w:r w:rsidR="00361446" w:rsidDel="00DC0366">
            <w:rPr>
              <w:noProof/>
            </w:rPr>
            <w:delText>19</w:delText>
          </w:r>
        </w:del>
      </w:fldSimple>
      <w:bookmarkEnd w:id="1131"/>
      <w:r w:rsidRPr="001F2B2C">
        <w:t>:</w:t>
      </w:r>
      <w:r w:rsidRPr="00467BDD">
        <w:t xml:space="preserve"> RAM Module Flow Chart</w:t>
      </w:r>
      <w:bookmarkEnd w:id="1132"/>
    </w:p>
    <w:p w:rsidR="00614E3B" w:rsidRPr="00467BDD" w:rsidRDefault="00614E3B" w:rsidP="00143D53">
      <w:pPr>
        <w:pStyle w:val="Heading3"/>
        <w:pageBreakBefore/>
      </w:pPr>
      <w:bookmarkStart w:id="1135" w:name="_Toc373086230"/>
      <w:r w:rsidRPr="00467BDD">
        <w:lastRenderedPageBreak/>
        <w:t>USB Module</w:t>
      </w:r>
      <w:bookmarkEnd w:id="1135"/>
    </w:p>
    <w:p w:rsidR="00675F05" w:rsidRPr="00467BDD" w:rsidRDefault="00675F05" w:rsidP="009E54D7">
      <w:r w:rsidRPr="00467BDD">
        <w:t>The USB Module</w:t>
      </w:r>
      <w:r w:rsidR="009E54D7" w:rsidRPr="00467BDD">
        <w:t xml:space="preserve"> pulls packetized data from the USB FIFO and passes it on to the Cypress EZ-USB over the synchronous slave FIFO bus.  </w:t>
      </w:r>
      <w:r w:rsidR="00C51EBF">
        <w:fldChar w:fldCharType="begin"/>
      </w:r>
      <w:r w:rsidR="001F2B2C">
        <w:instrText xml:space="preserve"> REF _Ref368232482 \h </w:instrText>
      </w:r>
      <w:r w:rsidR="00C51EBF">
        <w:fldChar w:fldCharType="separate"/>
      </w:r>
      <w:ins w:id="1136" w:author="kbatzer" w:date="2013-11-24T19:54:00Z">
        <w:r w:rsidR="00DC0366" w:rsidRPr="001F2B2C">
          <w:t xml:space="preserve">Figure </w:t>
        </w:r>
        <w:r w:rsidR="00DC0366">
          <w:rPr>
            <w:noProof/>
          </w:rPr>
          <w:t>22</w:t>
        </w:r>
      </w:ins>
      <w:del w:id="1137" w:author="kbatzer" w:date="2013-11-24T19:40:00Z">
        <w:r w:rsidR="00A455A1" w:rsidRPr="001F2B2C" w:rsidDel="00361446">
          <w:delText xml:space="preserve">Figure </w:delText>
        </w:r>
        <w:r w:rsidR="00A455A1" w:rsidDel="00361446">
          <w:rPr>
            <w:noProof/>
          </w:rPr>
          <w:delText>20</w:delText>
        </w:r>
      </w:del>
      <w:r w:rsidR="00C51EBF">
        <w:fldChar w:fldCharType="end"/>
      </w:r>
      <w:r w:rsidR="009E54D7" w:rsidRPr="00467BDD">
        <w:t xml:space="preserve"> provides a block diagram showing a synchronous slave FIFO transaction.  For this interface the Cypress EZ-USB serves as the master and the FPGA serves as the slave.  To start a </w:t>
      </w:r>
      <w:r w:rsidR="00372AE5" w:rsidRPr="00467BDD">
        <w:t xml:space="preserve">transaction, the FPGA pulls the SLWR line low, indicating a slave write request.  On each following rising edge of the slave FIFO clock the Cypress EZ-USB captures data into its internal FIFOs in preparation for </w:t>
      </w:r>
      <w:r w:rsidR="00EB6F35" w:rsidRPr="00467BDD">
        <w:t>USB transmission.</w:t>
      </w:r>
    </w:p>
    <w:p w:rsidR="00DC4970" w:rsidRPr="00467BDD" w:rsidRDefault="00383980" w:rsidP="00383980">
      <w:pPr>
        <w:ind w:firstLine="0"/>
      </w:pPr>
      <w:r w:rsidRPr="00467BDD">
        <w:object w:dxaOrig="3484" w:dyaOrig="1684">
          <v:shape id="_x0000_i1035" type="#_x0000_t75" style="width:348.55pt;height:168.55pt;mso-position-vertical:absolute" o:ole="">
            <v:imagedata r:id="rId42" o:title=""/>
          </v:shape>
          <o:OLEObject Type="Embed" ProgID="Visio.Drawing.11" ShapeID="_x0000_i1035" DrawAspect="Content" ObjectID="_1446828379" r:id="rId43"/>
        </w:object>
      </w:r>
    </w:p>
    <w:p w:rsidR="009E54D7" w:rsidRPr="00467BDD" w:rsidRDefault="009E54D7" w:rsidP="009E54D7">
      <w:pPr>
        <w:ind w:firstLine="0"/>
        <w:jc w:val="center"/>
      </w:pPr>
      <w:bookmarkStart w:id="1138" w:name="_Ref368232482"/>
      <w:bookmarkStart w:id="1139" w:name="_Toc373086278"/>
      <w:r w:rsidRPr="001F2B2C">
        <w:t xml:space="preserve">Figure </w:t>
      </w:r>
      <w:fldSimple w:instr=" SEQ Figure \* ARABIC ">
        <w:ins w:id="1140" w:author="kbatzer" w:date="2013-11-24T19:54:00Z">
          <w:r w:rsidR="00DC0366">
            <w:rPr>
              <w:noProof/>
            </w:rPr>
            <w:t>22</w:t>
          </w:r>
        </w:ins>
        <w:del w:id="1141" w:author="kbatzer" w:date="2013-11-24T19:52:00Z">
          <w:r w:rsidR="00361446" w:rsidDel="00DC0366">
            <w:rPr>
              <w:noProof/>
            </w:rPr>
            <w:delText>20</w:delText>
          </w:r>
        </w:del>
      </w:fldSimple>
      <w:bookmarkEnd w:id="1138"/>
      <w:r w:rsidRPr="001F2B2C">
        <w:t>:</w:t>
      </w:r>
      <w:r w:rsidRPr="00467BDD">
        <w:t xml:space="preserve"> Synchronous Slave FIFO </w:t>
      </w:r>
      <w:r w:rsidR="00D44DCA">
        <w:t>(as described in [</w:t>
      </w:r>
      <w:r w:rsidR="00C51EBF">
        <w:fldChar w:fldCharType="begin"/>
      </w:r>
      <w:r w:rsidR="00D44DCA">
        <w:instrText xml:space="preserve"> REF Ref_Cypress_2013 \h </w:instrText>
      </w:r>
      <w:r w:rsidR="00C51EBF">
        <w:fldChar w:fldCharType="separate"/>
      </w:r>
      <w:r w:rsidR="00DC0366">
        <w:rPr>
          <w:noProof/>
        </w:rPr>
        <w:t>23</w:t>
      </w:r>
      <w:r w:rsidR="00C51EBF">
        <w:fldChar w:fldCharType="end"/>
      </w:r>
      <w:r w:rsidR="00D44DCA">
        <w:t>])</w:t>
      </w:r>
      <w:bookmarkEnd w:id="1139"/>
    </w:p>
    <w:p w:rsidR="001951A3" w:rsidRPr="00467BDD" w:rsidRDefault="001951A3" w:rsidP="009E54D7">
      <w:pPr>
        <w:ind w:firstLine="0"/>
        <w:jc w:val="center"/>
      </w:pPr>
    </w:p>
    <w:p w:rsidR="00EB6F35" w:rsidRPr="00467BDD" w:rsidRDefault="00EB6F35" w:rsidP="00EB6F35">
      <w:pPr>
        <w:pStyle w:val="Heading4"/>
      </w:pPr>
      <w:r w:rsidRPr="00467BDD">
        <w:t>USB Module Implementation</w:t>
      </w:r>
    </w:p>
    <w:p w:rsidR="005C489C" w:rsidRPr="00467BDD" w:rsidRDefault="00C51EBF" w:rsidP="005C489C">
      <w:r>
        <w:fldChar w:fldCharType="begin"/>
      </w:r>
      <w:r w:rsidR="001F2B2C">
        <w:instrText xml:space="preserve"> REF _Ref368232514 \h </w:instrText>
      </w:r>
      <w:r>
        <w:fldChar w:fldCharType="separate"/>
      </w:r>
      <w:ins w:id="1142" w:author="kbatzer" w:date="2013-11-24T19:54:00Z">
        <w:r w:rsidR="00DC0366" w:rsidRPr="001F2B2C">
          <w:t xml:space="preserve">Figure </w:t>
        </w:r>
        <w:r w:rsidR="00DC0366">
          <w:rPr>
            <w:noProof/>
          </w:rPr>
          <w:t>23</w:t>
        </w:r>
      </w:ins>
      <w:del w:id="1143" w:author="kbatzer" w:date="2013-11-24T19:40:00Z">
        <w:r w:rsidR="00A455A1" w:rsidRPr="001F2B2C" w:rsidDel="00361446">
          <w:delText xml:space="preserve">Figure </w:delText>
        </w:r>
        <w:r w:rsidR="00A455A1" w:rsidDel="00361446">
          <w:rPr>
            <w:noProof/>
          </w:rPr>
          <w:delText>21</w:delText>
        </w:r>
      </w:del>
      <w:r>
        <w:fldChar w:fldCharType="end"/>
      </w:r>
      <w:r w:rsidR="001F2B2C">
        <w:t xml:space="preserve"> </w:t>
      </w:r>
      <w:r w:rsidR="005C489C" w:rsidRPr="00467BDD">
        <w:t xml:space="preserve">shows the structure of the USB Module implementation. </w:t>
      </w:r>
      <w:r>
        <w:fldChar w:fldCharType="begin"/>
      </w:r>
      <w:r w:rsidR="001F2B2C">
        <w:instrText xml:space="preserve"> REF _Ref368232573 \h </w:instrText>
      </w:r>
      <w:r>
        <w:fldChar w:fldCharType="separate"/>
      </w:r>
      <w:ins w:id="1144" w:author="kbatzer" w:date="2013-11-24T19:54:00Z">
        <w:r w:rsidR="00DC0366" w:rsidRPr="00467BDD">
          <w:t xml:space="preserve">Table </w:t>
        </w:r>
        <w:r w:rsidR="00DC0366">
          <w:rPr>
            <w:noProof/>
          </w:rPr>
          <w:t>10</w:t>
        </w:r>
      </w:ins>
      <w:del w:id="1145"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provides a brief description of each of the USB Module IO signals.  Note that </w:t>
      </w:r>
      <w:r>
        <w:fldChar w:fldCharType="begin"/>
      </w:r>
      <w:r w:rsidR="001F2B2C">
        <w:instrText xml:space="preserve"> REF _Ref368232573 \h </w:instrText>
      </w:r>
      <w:r>
        <w:fldChar w:fldCharType="separate"/>
      </w:r>
      <w:ins w:id="1146" w:author="kbatzer" w:date="2013-11-24T19:54:00Z">
        <w:r w:rsidR="00DC0366" w:rsidRPr="00467BDD">
          <w:t xml:space="preserve">Table </w:t>
        </w:r>
        <w:r w:rsidR="00DC0366">
          <w:rPr>
            <w:noProof/>
          </w:rPr>
          <w:t>10</w:t>
        </w:r>
      </w:ins>
      <w:del w:id="1147"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groups signals into multiple headings (Synchronous Slave FIFO, USB FIFO, and Debug Outputs) and that </w:t>
      </w:r>
      <w:r>
        <w:fldChar w:fldCharType="begin"/>
      </w:r>
      <w:r w:rsidR="001F2B2C">
        <w:instrText xml:space="preserve"> REF _Ref368232514 \h </w:instrText>
      </w:r>
      <w:r>
        <w:fldChar w:fldCharType="separate"/>
      </w:r>
      <w:ins w:id="1148" w:author="kbatzer" w:date="2013-11-24T19:54:00Z">
        <w:r w:rsidR="00DC0366" w:rsidRPr="001F2B2C">
          <w:t xml:space="preserve">Figure </w:t>
        </w:r>
        <w:r w:rsidR="00DC0366">
          <w:rPr>
            <w:noProof/>
          </w:rPr>
          <w:t>23</w:t>
        </w:r>
      </w:ins>
      <w:del w:id="1149" w:author="kbatzer" w:date="2013-11-24T19:40:00Z">
        <w:r w:rsidR="00A455A1" w:rsidRPr="001F2B2C" w:rsidDel="00361446">
          <w:delText xml:space="preserve">Figure </w:delText>
        </w:r>
        <w:r w:rsidR="00A455A1" w:rsidDel="00361446">
          <w:rPr>
            <w:noProof/>
          </w:rPr>
          <w:delText>21</w:delText>
        </w:r>
      </w:del>
      <w:r>
        <w:fldChar w:fldCharType="end"/>
      </w:r>
      <w:r w:rsidR="005C489C" w:rsidRPr="00467BDD">
        <w:t xml:space="preserve"> uses these groupings for defining connections.</w:t>
      </w:r>
    </w:p>
    <w:p w:rsidR="00394F2C" w:rsidRPr="00467BDD" w:rsidRDefault="00394F2C" w:rsidP="00394F2C">
      <w:pPr>
        <w:ind w:firstLine="0"/>
        <w:jc w:val="center"/>
      </w:pPr>
      <w:r w:rsidRPr="00467BDD">
        <w:object w:dxaOrig="3199" w:dyaOrig="2215">
          <v:shape id="_x0000_i1036" type="#_x0000_t75" style="width:319.9pt;height:220.1pt" o:ole="">
            <v:imagedata r:id="rId44" o:title=""/>
          </v:shape>
          <o:OLEObject Type="Embed" ProgID="Visio.Drawing.11" ShapeID="_x0000_i1036" DrawAspect="Content" ObjectID="_1446828380" r:id="rId45"/>
        </w:object>
      </w:r>
    </w:p>
    <w:p w:rsidR="00394F2C" w:rsidRPr="00467BDD" w:rsidRDefault="00394F2C" w:rsidP="00394F2C">
      <w:pPr>
        <w:ind w:firstLine="0"/>
        <w:jc w:val="center"/>
      </w:pPr>
      <w:bookmarkStart w:id="1150" w:name="_Ref368232514"/>
      <w:bookmarkStart w:id="1151" w:name="_Toc373086279"/>
      <w:r w:rsidRPr="001F2B2C">
        <w:t xml:space="preserve">Figure </w:t>
      </w:r>
      <w:fldSimple w:instr=" SEQ Figure \* ARABIC ">
        <w:ins w:id="1152" w:author="kbatzer" w:date="2013-11-24T19:54:00Z">
          <w:r w:rsidR="00DC0366">
            <w:rPr>
              <w:noProof/>
            </w:rPr>
            <w:t>23</w:t>
          </w:r>
        </w:ins>
        <w:del w:id="1153" w:author="kbatzer" w:date="2013-11-24T19:52:00Z">
          <w:r w:rsidR="00361446" w:rsidDel="00DC0366">
            <w:rPr>
              <w:noProof/>
            </w:rPr>
            <w:delText>21</w:delText>
          </w:r>
        </w:del>
      </w:fldSimple>
      <w:bookmarkEnd w:id="1150"/>
      <w:r w:rsidRPr="001F2B2C">
        <w:t>: USB</w:t>
      </w:r>
      <w:r w:rsidRPr="00467BDD">
        <w:t xml:space="preserve"> Module Block Diagram</w:t>
      </w:r>
      <w:bookmarkEnd w:id="1151"/>
    </w:p>
    <w:p w:rsidR="00394F2C" w:rsidRPr="00467BDD" w:rsidRDefault="00394F2C" w:rsidP="00394F2C"/>
    <w:tbl>
      <w:tblPr>
        <w:tblStyle w:val="TableGrid"/>
        <w:tblW w:w="0" w:type="auto"/>
        <w:tblLook w:val="04A0"/>
      </w:tblPr>
      <w:tblGrid>
        <w:gridCol w:w="2808"/>
        <w:gridCol w:w="5940"/>
      </w:tblGrid>
      <w:tr w:rsidR="00EB6F35" w:rsidRPr="00467BDD" w:rsidTr="00C6564C">
        <w:trPr>
          <w:trHeight w:val="440"/>
        </w:trPr>
        <w:tc>
          <w:tcPr>
            <w:tcW w:w="2808"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EB6F35" w:rsidRPr="00467BDD" w:rsidRDefault="00EB6F35" w:rsidP="00EB6F35">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EB6F35" w:rsidRPr="00467BDD" w:rsidRDefault="00EB6F35"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1D0D96" w:rsidRPr="00467BDD" w:rsidTr="00C6564C">
        <w:trPr>
          <w:trHeight w:val="440"/>
        </w:trPr>
        <w:tc>
          <w:tcPr>
            <w:tcW w:w="2808" w:type="dxa"/>
            <w:shd w:val="clear" w:color="auto" w:fill="auto"/>
            <w:vAlign w:val="center"/>
          </w:tcPr>
          <w:p w:rsidR="001D0D96" w:rsidRPr="00467BDD" w:rsidRDefault="001D0D96"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FIFOADDR_in</w:t>
            </w:r>
            <w:proofErr w:type="spellEnd"/>
          </w:p>
        </w:tc>
        <w:tc>
          <w:tcPr>
            <w:tcW w:w="5940" w:type="dxa"/>
            <w:shd w:val="clear" w:color="auto" w:fill="auto"/>
            <w:vAlign w:val="center"/>
          </w:tcPr>
          <w:p w:rsidR="001D0D96" w:rsidRPr="00467BDD" w:rsidRDefault="001D0D96" w:rsidP="00C6564C">
            <w:pPr>
              <w:keepNext/>
              <w:keepLines/>
              <w:spacing w:line="240" w:lineRule="auto"/>
              <w:ind w:firstLine="0"/>
              <w:rPr>
                <w:rFonts w:eastAsia="Times New Roman"/>
                <w:color w:val="000000"/>
              </w:rPr>
            </w:pPr>
            <w:r w:rsidRPr="00467BDD">
              <w:rPr>
                <w:rFonts w:eastAsia="Times New Roman"/>
                <w:color w:val="000000"/>
              </w:rPr>
              <w:t>Input routed to switches on Nexys2 dev board.  Address of Cypress EZ-USB endpoint FIFO to write to.  Current configuration should keep this set to “00”.</w:t>
            </w:r>
          </w:p>
        </w:tc>
      </w:tr>
      <w:tr w:rsidR="00EB6F35" w:rsidRPr="00467BDD" w:rsidTr="00C6564C">
        <w:trPr>
          <w:trHeight w:val="440"/>
        </w:trPr>
        <w:tc>
          <w:tcPr>
            <w:tcW w:w="8748" w:type="dxa"/>
            <w:gridSpan w:val="2"/>
            <w:shd w:val="clear" w:color="auto" w:fill="D5DCE4" w:themeFill="text2" w:themeFillTint="33"/>
            <w:vAlign w:val="center"/>
          </w:tcPr>
          <w:p w:rsidR="00EB6F35" w:rsidRPr="00467BDD" w:rsidRDefault="00EB6F35" w:rsidP="00C6564C">
            <w:pPr>
              <w:keepNext/>
              <w:keepLines/>
              <w:spacing w:line="240" w:lineRule="auto"/>
              <w:ind w:firstLine="0"/>
              <w:jc w:val="center"/>
              <w:rPr>
                <w:rFonts w:eastAsia="Times New Roman"/>
                <w:b/>
                <w:color w:val="000000"/>
              </w:rPr>
            </w:pPr>
            <w:r w:rsidRPr="00467BDD">
              <w:rPr>
                <w:rFonts w:eastAsia="Times New Roman"/>
                <w:b/>
                <w:color w:val="000000"/>
              </w:rPr>
              <w:t>Synchronous Slave FIFO Signals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Data</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8-bit data bus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PktEnd</w:t>
            </w:r>
            <w:proofErr w:type="spellEnd"/>
          </w:p>
        </w:tc>
        <w:tc>
          <w:tcPr>
            <w:tcW w:w="5940" w:type="dxa"/>
            <w:shd w:val="clear" w:color="auto" w:fill="auto"/>
            <w:vAlign w:val="center"/>
          </w:tcPr>
          <w:p w:rsidR="00EB6F35" w:rsidRPr="00467BDD" w:rsidRDefault="00BD445A" w:rsidP="00BD445A">
            <w:pPr>
              <w:keepNext/>
              <w:keepLines/>
              <w:spacing w:line="240" w:lineRule="auto"/>
              <w:ind w:firstLine="0"/>
              <w:rPr>
                <w:rFonts w:eastAsia="Times New Roman"/>
                <w:color w:val="000000"/>
              </w:rPr>
            </w:pPr>
            <w:r w:rsidRPr="00467BDD">
              <w:rPr>
                <w:rFonts w:eastAsia="Times New Roman"/>
                <w:color w:val="000000"/>
              </w:rPr>
              <w:t>End of packet indicator</w:t>
            </w:r>
            <w:r w:rsidR="003C7C97" w:rsidRPr="00467BDD">
              <w:rPr>
                <w:rFonts w:eastAsia="Times New Roman"/>
                <w:color w:val="000000"/>
              </w:rPr>
              <w:t xml:space="preserve"> (active low)</w:t>
            </w:r>
            <w:r w:rsidRPr="00467BDD">
              <w:rPr>
                <w:rFonts w:eastAsia="Times New Roman"/>
                <w:color w:val="000000"/>
              </w:rPr>
              <w:t>.  Trigger Cypress EZ-USB to send a USB packet, even if the corresponding FIFO is not full.</w:t>
            </w:r>
            <w:r w:rsidR="00580FD6" w:rsidRPr="00467BDD">
              <w:rPr>
                <w:rFonts w:eastAsia="Times New Roman"/>
                <w:color w:val="000000"/>
              </w:rPr>
              <w:t xml:space="preserve">  Unused</w:t>
            </w:r>
            <w:r w:rsidR="00AE494E" w:rsidRPr="00467BDD">
              <w:rPr>
                <w:rFonts w:eastAsia="Times New Roman"/>
                <w:color w:val="000000"/>
              </w:rPr>
              <w:t xml:space="preserve">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FlagB</w:t>
            </w:r>
            <w:proofErr w:type="spellEnd"/>
          </w:p>
        </w:tc>
        <w:tc>
          <w:tcPr>
            <w:tcW w:w="5940" w:type="dxa"/>
            <w:shd w:val="clear" w:color="auto" w:fill="auto"/>
            <w:vAlign w:val="center"/>
          </w:tcPr>
          <w:p w:rsidR="00EB6F35" w:rsidRPr="00467BDD" w:rsidRDefault="00085493" w:rsidP="00580FD6">
            <w:pPr>
              <w:keepNext/>
              <w:keepLines/>
              <w:spacing w:line="240" w:lineRule="auto"/>
              <w:ind w:firstLine="0"/>
              <w:rPr>
                <w:rFonts w:eastAsia="Times New Roman"/>
                <w:color w:val="000000"/>
              </w:rPr>
            </w:pPr>
            <w:r w:rsidRPr="00467BDD">
              <w:rPr>
                <w:rFonts w:eastAsia="Times New Roman"/>
                <w:color w:val="000000"/>
              </w:rPr>
              <w:t>Flag indicating the Cypress FIFOs are full (active low)</w:t>
            </w:r>
            <w:r w:rsidR="00580FD6" w:rsidRPr="00467BDD">
              <w:rPr>
                <w:rFonts w:eastAsia="Times New Roman"/>
                <w:color w:val="000000"/>
              </w:rPr>
              <w:t xml:space="preserve">.  </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SLRD</w:t>
            </w:r>
          </w:p>
        </w:tc>
        <w:tc>
          <w:tcPr>
            <w:tcW w:w="5940" w:type="dxa"/>
            <w:shd w:val="clear" w:color="auto" w:fill="auto"/>
            <w:vAlign w:val="center"/>
          </w:tcPr>
          <w:p w:rsidR="00EB6F35" w:rsidRPr="00467BDD" w:rsidRDefault="00AE494E" w:rsidP="00C6564C">
            <w:pPr>
              <w:keepNext/>
              <w:keepLines/>
              <w:spacing w:line="240" w:lineRule="auto"/>
              <w:ind w:firstLine="0"/>
              <w:rPr>
                <w:rFonts w:eastAsia="Times New Roman"/>
                <w:color w:val="000000"/>
              </w:rPr>
            </w:pPr>
            <w:r w:rsidRPr="00467BDD">
              <w:rPr>
                <w:rFonts w:eastAsia="Times New Roman"/>
                <w:color w:val="000000"/>
              </w:rPr>
              <w:t>Data is read from the Cypress EZ-USB FIFO upon assertion of SLRD (active read). Unused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SLWR</w:t>
            </w:r>
          </w:p>
        </w:tc>
        <w:tc>
          <w:tcPr>
            <w:tcW w:w="5940" w:type="dxa"/>
            <w:shd w:val="clear" w:color="auto" w:fill="auto"/>
            <w:vAlign w:val="center"/>
          </w:tcPr>
          <w:p w:rsidR="00EB6F35" w:rsidRPr="00467BDD" w:rsidRDefault="00AE494E" w:rsidP="00AE494E">
            <w:pPr>
              <w:keepNext/>
              <w:keepLines/>
              <w:spacing w:line="240" w:lineRule="auto"/>
              <w:ind w:firstLine="0"/>
              <w:rPr>
                <w:rFonts w:eastAsia="Times New Roman"/>
                <w:color w:val="000000"/>
              </w:rPr>
            </w:pPr>
            <w:r w:rsidRPr="00467BDD">
              <w:rPr>
                <w:rFonts w:eastAsia="Times New Roman"/>
                <w:color w:val="000000"/>
              </w:rPr>
              <w:t>Data is written to the Cypress EZ-USB FIFO upon assertion of SLWR (active low).</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SLOE</w:t>
            </w:r>
          </w:p>
        </w:tc>
        <w:tc>
          <w:tcPr>
            <w:tcW w:w="5940" w:type="dxa"/>
            <w:shd w:val="clear" w:color="auto" w:fill="auto"/>
            <w:vAlign w:val="center"/>
          </w:tcPr>
          <w:p w:rsidR="00EB6F35" w:rsidRPr="00467BDD" w:rsidRDefault="003C7C97" w:rsidP="00C6564C">
            <w:pPr>
              <w:keepNext/>
              <w:keepLines/>
              <w:spacing w:line="240" w:lineRule="auto"/>
              <w:ind w:firstLine="0"/>
              <w:rPr>
                <w:rFonts w:eastAsia="Times New Roman"/>
                <w:color w:val="000000"/>
              </w:rPr>
            </w:pPr>
            <w:r w:rsidRPr="00467BDD">
              <w:rPr>
                <w:rFonts w:eastAsia="Times New Roman"/>
                <w:color w:val="000000"/>
              </w:rPr>
              <w:t>Enables the Cypress EZ-USB to drive data on the Data bus (active low).  Used in conjunction with SLRD.  Unused in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Address of Cypress EZ-USB endpoint FIFO to write to.</w:t>
            </w:r>
          </w:p>
        </w:tc>
      </w:tr>
      <w:tr w:rsidR="00EB6F35" w:rsidRPr="00467BDD" w:rsidTr="00C6564C">
        <w:trPr>
          <w:trHeight w:val="395"/>
        </w:trPr>
        <w:tc>
          <w:tcPr>
            <w:tcW w:w="8748" w:type="dxa"/>
            <w:gridSpan w:val="2"/>
            <w:shd w:val="clear" w:color="auto" w:fill="D5DCE4" w:themeFill="text2" w:themeFillTint="33"/>
            <w:vAlign w:val="center"/>
          </w:tcPr>
          <w:p w:rsidR="00EB6F35" w:rsidRPr="00467BDD" w:rsidRDefault="001D0D96" w:rsidP="00C6564C">
            <w:pPr>
              <w:keepNext/>
              <w:keepLines/>
              <w:spacing w:line="240" w:lineRule="auto"/>
              <w:ind w:firstLine="0"/>
              <w:jc w:val="center"/>
              <w:rPr>
                <w:rFonts w:eastAsia="Times New Roman"/>
                <w:b/>
                <w:color w:val="000000"/>
              </w:rPr>
            </w:pPr>
            <w:r w:rsidRPr="00467BDD">
              <w:rPr>
                <w:rFonts w:eastAsia="Times New Roman"/>
                <w:b/>
                <w:color w:val="000000"/>
              </w:rPr>
              <w:t>USB_FIFO Signals</w:t>
            </w:r>
          </w:p>
        </w:tc>
      </w:tr>
      <w:tr w:rsidR="00EB6F35" w:rsidRPr="00467BDD" w:rsidTr="00C6564C">
        <w:trPr>
          <w:trHeight w:val="350"/>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FIFO_DOUT</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8-bit parallel data bus</w:t>
            </w:r>
          </w:p>
        </w:tc>
      </w:tr>
      <w:tr w:rsidR="00EB6F35" w:rsidRPr="00467BDD" w:rsidTr="00C6564C">
        <w:trPr>
          <w:trHeight w:val="476"/>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FIFO_RD_CLK</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USB_FIFO read clock</w:t>
            </w:r>
          </w:p>
        </w:tc>
      </w:tr>
      <w:tr w:rsidR="00404DC9" w:rsidRPr="00467BDD" w:rsidTr="00C6564C">
        <w:trPr>
          <w:trHeight w:val="611"/>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FIFO_RD_EN</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 xml:space="preserve">USB FIFO Read Enable (Active High).  </w:t>
            </w:r>
          </w:p>
        </w:tc>
      </w:tr>
      <w:tr w:rsidR="00404DC9" w:rsidRPr="00467BDD" w:rsidTr="00C6564C">
        <w:trPr>
          <w:trHeight w:val="44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FIFO_EMPTY</w:t>
            </w:r>
          </w:p>
        </w:tc>
        <w:tc>
          <w:tcPr>
            <w:tcW w:w="5940" w:type="dxa"/>
            <w:shd w:val="clear" w:color="auto" w:fill="FFFFFF" w:themeFill="background1"/>
            <w:vAlign w:val="center"/>
          </w:tcPr>
          <w:p w:rsidR="00404DC9" w:rsidRPr="00467BDD" w:rsidRDefault="00404DC9" w:rsidP="00404DC9">
            <w:pPr>
              <w:keepNext/>
              <w:keepLines/>
              <w:spacing w:line="240" w:lineRule="auto"/>
              <w:ind w:firstLine="0"/>
              <w:rPr>
                <w:rFonts w:eastAsia="Times New Roman"/>
                <w:color w:val="000000"/>
              </w:rPr>
            </w:pPr>
            <w:r w:rsidRPr="00467BDD">
              <w:rPr>
                <w:rFonts w:eastAsia="Times New Roman"/>
                <w:color w:val="000000"/>
              </w:rPr>
              <w:t>Flag indicating the USB FIFO is empty</w:t>
            </w:r>
            <w:r w:rsidR="00143D53" w:rsidRPr="00467BDD">
              <w:rPr>
                <w:rFonts w:eastAsia="Times New Roman"/>
                <w:color w:val="000000"/>
              </w:rPr>
              <w:t xml:space="preserve"> (Active High).</w:t>
            </w:r>
          </w:p>
        </w:tc>
      </w:tr>
      <w:tr w:rsidR="00404DC9" w:rsidRPr="00467BDD" w:rsidTr="00C6564C">
        <w:trPr>
          <w:trHeight w:val="422"/>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FIFO_ALMOST_EMPTY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one word from empty</w:t>
            </w:r>
            <w:r w:rsidR="00143D53" w:rsidRPr="00467BDD">
              <w:rPr>
                <w:rFonts w:eastAsia="Times New Roman"/>
                <w:color w:val="000000"/>
              </w:rPr>
              <w:t xml:space="preserve"> (Active High).</w:t>
            </w:r>
          </w:p>
        </w:tc>
      </w:tr>
      <w:tr w:rsidR="00404DC9" w:rsidRPr="00467BDD" w:rsidTr="00C6564C">
        <w:trPr>
          <w:trHeight w:val="449"/>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FIFO_PROG_EMPTY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less than or equal to 15 words in FIFO</w:t>
            </w:r>
            <w:r w:rsidR="00143D53" w:rsidRPr="00467BDD">
              <w:rPr>
                <w:rFonts w:eastAsia="Times New Roman"/>
                <w:color w:val="000000"/>
              </w:rPr>
              <w:t xml:space="preserve"> (Active High).</w:t>
            </w:r>
          </w:p>
        </w:tc>
      </w:tr>
      <w:tr w:rsidR="00404DC9" w:rsidRPr="00467BDD" w:rsidTr="00C6564C">
        <w:trPr>
          <w:trHeight w:val="386"/>
        </w:trPr>
        <w:tc>
          <w:tcPr>
            <w:tcW w:w="8748" w:type="dxa"/>
            <w:gridSpan w:val="2"/>
            <w:shd w:val="clear" w:color="auto" w:fill="D5DCE4" w:themeFill="text2" w:themeFillTint="33"/>
            <w:vAlign w:val="center"/>
          </w:tcPr>
          <w:p w:rsidR="00404DC9" w:rsidRPr="00467BDD" w:rsidRDefault="00404DC9"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Outputs</w:t>
            </w:r>
          </w:p>
        </w:tc>
      </w:tr>
      <w:tr w:rsidR="00404DC9" w:rsidRPr="00467BDD" w:rsidTr="00C6564C">
        <w:trPr>
          <w:trHeight w:val="575"/>
        </w:trPr>
        <w:tc>
          <w:tcPr>
            <w:tcW w:w="2808" w:type="dxa"/>
            <w:shd w:val="clear" w:color="auto" w:fill="FFFFFF" w:themeFill="background1"/>
            <w:vAlign w:val="center"/>
          </w:tcPr>
          <w:p w:rsidR="00404DC9" w:rsidRPr="00467BDD" w:rsidRDefault="00404DC9" w:rsidP="001D0D96">
            <w:pPr>
              <w:keepNext/>
              <w:keepLines/>
              <w:spacing w:line="240" w:lineRule="auto"/>
              <w:ind w:firstLine="0"/>
              <w:jc w:val="center"/>
              <w:rPr>
                <w:rFonts w:eastAsia="Times New Roman"/>
                <w:color w:val="000000"/>
              </w:rPr>
            </w:pPr>
            <w:proofErr w:type="spellStart"/>
            <w:r w:rsidRPr="00467BDD">
              <w:rPr>
                <w:rFonts w:eastAsia="Times New Roman"/>
                <w:color w:val="000000"/>
              </w:rPr>
              <w:t>FlagB_out</w:t>
            </w:r>
            <w:proofErr w:type="spellEnd"/>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 xml:space="preserve">Display </w:t>
            </w:r>
            <w:proofErr w:type="spellStart"/>
            <w:r w:rsidRPr="00467BDD">
              <w:rPr>
                <w:rFonts w:eastAsia="Times New Roman"/>
                <w:color w:val="000000"/>
              </w:rPr>
              <w:t>FlagB</w:t>
            </w:r>
            <w:proofErr w:type="spellEnd"/>
            <w:r w:rsidRPr="00467BDD">
              <w:rPr>
                <w:rFonts w:eastAsia="Times New Roman"/>
                <w:color w:val="000000"/>
              </w:rPr>
              <w:t xml:space="preserve"> value to LED</w:t>
            </w:r>
          </w:p>
        </w:tc>
      </w:tr>
      <w:tr w:rsidR="00404DC9" w:rsidRPr="00467BDD" w:rsidTr="00394F2C">
        <w:trPr>
          <w:trHeight w:val="116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Idle_out</w:t>
            </w:r>
            <w:proofErr w:type="spellEnd"/>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module status to LED.  When idle the USB_FIFO does not contain data to pass on to Cypress EZ-USB.</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 xml:space="preserve">On: </w:t>
            </w:r>
            <w:r w:rsidR="00A93347" w:rsidRPr="00467BDD">
              <w:rPr>
                <w:rFonts w:eastAsia="Times New Roman"/>
                <w:color w:val="000000"/>
              </w:rPr>
              <w:t xml:space="preserve"> </w:t>
            </w:r>
            <w:r w:rsidRPr="00467BDD">
              <w:rPr>
                <w:rFonts w:eastAsia="Times New Roman"/>
                <w:color w:val="000000"/>
              </w:rPr>
              <w:t>Module is idle</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Off:  Module is active</w:t>
            </w:r>
          </w:p>
        </w:tc>
      </w:tr>
    </w:tbl>
    <w:p w:rsidR="0035607D" w:rsidRPr="00467BDD" w:rsidRDefault="0035607D" w:rsidP="00874C47">
      <w:pPr>
        <w:ind w:firstLine="0"/>
        <w:jc w:val="center"/>
      </w:pPr>
      <w:bookmarkStart w:id="1154" w:name="_Ref368232573"/>
      <w:bookmarkStart w:id="1155" w:name="_Toc373086304"/>
      <w:r w:rsidRPr="00467BDD">
        <w:t xml:space="preserve">Table </w:t>
      </w:r>
      <w:bookmarkStart w:id="1156" w:name="Table_USB_Signals"/>
      <w:r w:rsidR="00C51EBF">
        <w:fldChar w:fldCharType="begin"/>
      </w:r>
      <w:r w:rsidR="00F80053">
        <w:instrText xml:space="preserve"> SEQ Table \* MERGEFORMAT  \* MERGEFORMAT </w:instrText>
      </w:r>
      <w:r w:rsidR="00C51EBF">
        <w:fldChar w:fldCharType="separate"/>
      </w:r>
      <w:r w:rsidR="00DC0366">
        <w:rPr>
          <w:noProof/>
        </w:rPr>
        <w:t>10</w:t>
      </w:r>
      <w:r w:rsidR="00C51EBF">
        <w:fldChar w:fldCharType="end"/>
      </w:r>
      <w:bookmarkEnd w:id="1154"/>
      <w:bookmarkEnd w:id="1156"/>
      <w:r w:rsidRPr="00467BDD">
        <w:t xml:space="preserve">:  USB Module </w:t>
      </w:r>
      <w:r w:rsidR="00F80053">
        <w:t>Signals</w:t>
      </w:r>
      <w:bookmarkEnd w:id="1155"/>
    </w:p>
    <w:p w:rsidR="00EB6F35" w:rsidRPr="00467BDD" w:rsidRDefault="00EB6F35" w:rsidP="0035607D">
      <w:pPr>
        <w:jc w:val="center"/>
      </w:pPr>
    </w:p>
    <w:p w:rsidR="00143D53" w:rsidRPr="00467BDD" w:rsidRDefault="00C51EBF" w:rsidP="00143D53">
      <w:r>
        <w:lastRenderedPageBreak/>
        <w:fldChar w:fldCharType="begin"/>
      </w:r>
      <w:r w:rsidR="001F2B2C">
        <w:instrText xml:space="preserve"> REF _Ref368232603 \h </w:instrText>
      </w:r>
      <w:r>
        <w:fldChar w:fldCharType="separate"/>
      </w:r>
      <w:ins w:id="1157" w:author="kbatzer" w:date="2013-11-24T19:54:00Z">
        <w:r w:rsidR="00DC0366" w:rsidRPr="00467BDD">
          <w:t>Figur</w:t>
        </w:r>
        <w:r w:rsidR="00DC0366" w:rsidRPr="001F2B2C">
          <w:t xml:space="preserve">e </w:t>
        </w:r>
        <w:r w:rsidR="00DC0366">
          <w:rPr>
            <w:noProof/>
          </w:rPr>
          <w:t>24</w:t>
        </w:r>
      </w:ins>
      <w:del w:id="1158" w:author="kbatzer" w:date="2013-11-24T19:40:00Z">
        <w:r w:rsidR="00A455A1" w:rsidRPr="00467BDD" w:rsidDel="00361446">
          <w:delText>Figur</w:delText>
        </w:r>
        <w:r w:rsidR="00A455A1" w:rsidRPr="001F2B2C" w:rsidDel="00361446">
          <w:delText xml:space="preserve">e </w:delText>
        </w:r>
        <w:r w:rsidR="00A455A1" w:rsidDel="00361446">
          <w:rPr>
            <w:noProof/>
          </w:rPr>
          <w:delText>22</w:delText>
        </w:r>
      </w:del>
      <w:r>
        <w:fldChar w:fldCharType="end"/>
      </w:r>
      <w:r w:rsidR="00143D53" w:rsidRPr="00467BDD">
        <w:t xml:space="preserve"> provides a flow chart of the USB Module.  The module is idle until the USB FIFO “FIFO_PROG_EMPTY” flag is de-asserted, indicating a full packet is available.  </w:t>
      </w:r>
      <w:r w:rsidR="00B3364C" w:rsidRPr="00467BDD">
        <w:t xml:space="preserve">The module then reads the first byte from the USB FIFO and writes it to the Cypress EZ-USB Synchronous Slave FIFO.  </w:t>
      </w:r>
      <w:r w:rsidR="008D2F64" w:rsidRPr="00467BDD">
        <w:t xml:space="preserve">This is repeated for all 16 bytes of the packet and then the module returns to idle. </w:t>
      </w:r>
    </w:p>
    <w:p w:rsidR="005705E2" w:rsidRPr="00467BDD" w:rsidRDefault="005705E2" w:rsidP="005705E2">
      <w:pPr>
        <w:ind w:firstLine="0"/>
        <w:jc w:val="center"/>
      </w:pPr>
      <w:r w:rsidRPr="00467BDD">
        <w:object w:dxaOrig="3677" w:dyaOrig="4015">
          <v:shape id="_x0000_i1037" type="#_x0000_t75" style="width:182.45pt;height:201.25pt" o:ole="">
            <v:imagedata r:id="rId46" o:title=""/>
          </v:shape>
          <o:OLEObject Type="Embed" ProgID="Visio.Drawing.11" ShapeID="_x0000_i1037" DrawAspect="Content" ObjectID="_1446828381" r:id="rId47"/>
        </w:object>
      </w:r>
    </w:p>
    <w:p w:rsidR="000E5E74" w:rsidRPr="00467BDD" w:rsidRDefault="000E5E74" w:rsidP="005705E2">
      <w:pPr>
        <w:ind w:firstLine="0"/>
        <w:jc w:val="center"/>
      </w:pPr>
      <w:bookmarkStart w:id="1159" w:name="_Ref368232603"/>
      <w:bookmarkStart w:id="1160" w:name="_Toc373086280"/>
      <w:r w:rsidRPr="00467BDD">
        <w:t>Figur</w:t>
      </w:r>
      <w:r w:rsidRPr="001F2B2C">
        <w:t xml:space="preserve">e </w:t>
      </w:r>
      <w:fldSimple w:instr=" SEQ Figure \* ARABIC ">
        <w:ins w:id="1161" w:author="kbatzer" w:date="2013-11-24T19:54:00Z">
          <w:r w:rsidR="00DC0366">
            <w:rPr>
              <w:noProof/>
            </w:rPr>
            <w:t>24</w:t>
          </w:r>
        </w:ins>
        <w:del w:id="1162" w:author="kbatzer" w:date="2013-11-24T19:52:00Z">
          <w:r w:rsidR="00361446" w:rsidDel="00DC0366">
            <w:rPr>
              <w:noProof/>
            </w:rPr>
            <w:delText>22</w:delText>
          </w:r>
        </w:del>
      </w:fldSimple>
      <w:bookmarkEnd w:id="1159"/>
      <w:r w:rsidRPr="001F2B2C">
        <w:t>: USB</w:t>
      </w:r>
      <w:r w:rsidRPr="00467BDD">
        <w:t xml:space="preserve"> Module Flow Chart</w:t>
      </w:r>
      <w:bookmarkEnd w:id="1160"/>
    </w:p>
    <w:p w:rsidR="00614E3B" w:rsidRPr="00467BDD" w:rsidRDefault="00614E3B" w:rsidP="000E5E74">
      <w:pPr>
        <w:pStyle w:val="Heading3"/>
        <w:pageBreakBefore/>
      </w:pPr>
      <w:bookmarkStart w:id="1163" w:name="_Toc373086231"/>
      <w:r w:rsidRPr="00467BDD">
        <w:lastRenderedPageBreak/>
        <w:t>Command Handl</w:t>
      </w:r>
      <w:r w:rsidR="00577074" w:rsidRPr="00467BDD">
        <w:t>er</w:t>
      </w:r>
      <w:r w:rsidRPr="00467BDD">
        <w:t xml:space="preserve"> Module</w:t>
      </w:r>
      <w:bookmarkEnd w:id="1163"/>
    </w:p>
    <w:p w:rsidR="00577074" w:rsidRPr="00467BDD" w:rsidRDefault="00951B50" w:rsidP="00577074">
      <w:r>
        <w:t>RTSC</w:t>
      </w:r>
      <w:r w:rsidR="007A25B1" w:rsidRPr="00467BDD">
        <w:t xml:space="preserve"> API commands (see </w:t>
      </w:r>
      <w:r w:rsidR="00C51EBF">
        <w:fldChar w:fldCharType="begin"/>
      </w:r>
      <w:r>
        <w:instrText xml:space="preserve"> REF _Ref368842142 \h </w:instrText>
      </w:r>
      <w:r w:rsidR="00C51EBF">
        <w:fldChar w:fldCharType="separate"/>
      </w:r>
      <w:ins w:id="1164" w:author="kbatzer" w:date="2013-11-24T19:54:00Z">
        <w:r w:rsidR="00DC0366">
          <w:t>RTSC</w:t>
        </w:r>
        <w:r w:rsidR="00DC0366" w:rsidRPr="00467BDD">
          <w:t xml:space="preserve"> Application Programm</w:t>
        </w:r>
        <w:r w:rsidR="00DC0366">
          <w:t>ing</w:t>
        </w:r>
        <w:r w:rsidR="00DC0366" w:rsidRPr="00467BDD">
          <w:t xml:space="preserve"> Interface (API)</w:t>
        </w:r>
      </w:ins>
      <w:del w:id="1165"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C51EBF">
        <w:fldChar w:fldCharType="end"/>
      </w:r>
      <w:r>
        <w:t xml:space="preserve"> section of this document</w:t>
      </w:r>
      <w:r w:rsidR="007A25B1" w:rsidRPr="00467BDD">
        <w:t xml:space="preserve">) are received over RS232 and placed in the RX FIFO.  The Command Handler process and acts on these commands and places the RS232 reply into the TX FIFO from where it will be transmitted back to the PC application.    </w:t>
      </w:r>
    </w:p>
    <w:p w:rsidR="007A25B1" w:rsidRPr="00467BDD" w:rsidRDefault="007A25B1" w:rsidP="007A25B1">
      <w:pPr>
        <w:pStyle w:val="Heading4"/>
      </w:pPr>
      <w:r w:rsidRPr="00467BDD">
        <w:t>Command Handler Implementation</w:t>
      </w:r>
    </w:p>
    <w:p w:rsidR="001F2B2C" w:rsidRDefault="000E723D" w:rsidP="001F2B2C">
      <w:r w:rsidRPr="00467BDD">
        <w:t xml:space="preserve"> </w:t>
      </w:r>
      <w:r w:rsidR="00C51EBF">
        <w:fldChar w:fldCharType="begin"/>
      </w:r>
      <w:r w:rsidR="001F2B2C">
        <w:instrText xml:space="preserve"> REF _Ref368232896 \h </w:instrText>
      </w:r>
      <w:r w:rsidR="00C51EBF">
        <w:fldChar w:fldCharType="separate"/>
      </w:r>
      <w:ins w:id="1166" w:author="kbatzer" w:date="2013-11-24T19:54:00Z">
        <w:r w:rsidR="00DC0366" w:rsidRPr="001F2B2C">
          <w:t xml:space="preserve">Figure </w:t>
        </w:r>
        <w:r w:rsidR="00DC0366">
          <w:rPr>
            <w:noProof/>
          </w:rPr>
          <w:t>25</w:t>
        </w:r>
      </w:ins>
      <w:del w:id="1167" w:author="kbatzer" w:date="2013-11-24T19:40:00Z">
        <w:r w:rsidR="00A455A1" w:rsidRPr="001F2B2C" w:rsidDel="00361446">
          <w:delText xml:space="preserve">Figure </w:delText>
        </w:r>
        <w:r w:rsidR="00A455A1" w:rsidDel="00361446">
          <w:rPr>
            <w:noProof/>
          </w:rPr>
          <w:delText>23</w:delText>
        </w:r>
      </w:del>
      <w:r w:rsidR="00C51EBF">
        <w:fldChar w:fldCharType="end"/>
      </w:r>
      <w:r w:rsidRPr="00467BDD">
        <w:t xml:space="preserve"> shows the structure of the Command Handler implementation. </w:t>
      </w:r>
      <w:r w:rsidR="00C51EBF">
        <w:fldChar w:fldCharType="begin"/>
      </w:r>
      <w:r w:rsidR="001F2B2C">
        <w:instrText xml:space="preserve"> REF _Ref368232952 \h </w:instrText>
      </w:r>
      <w:r w:rsidR="00C51EBF">
        <w:fldChar w:fldCharType="separate"/>
      </w:r>
      <w:ins w:id="1168" w:author="kbatzer" w:date="2013-11-24T19:54:00Z">
        <w:r w:rsidR="00DC0366" w:rsidRPr="00467BDD">
          <w:t xml:space="preserve">Table </w:t>
        </w:r>
        <w:r w:rsidR="00DC0366">
          <w:rPr>
            <w:noProof/>
          </w:rPr>
          <w:t>11</w:t>
        </w:r>
      </w:ins>
      <w:del w:id="1169" w:author="kbatzer" w:date="2013-11-24T19:40:00Z">
        <w:r w:rsidR="00A455A1" w:rsidRPr="00467BDD" w:rsidDel="00361446">
          <w:delText xml:space="preserve">Table </w:delText>
        </w:r>
        <w:r w:rsidR="00A455A1" w:rsidDel="00361446">
          <w:rPr>
            <w:noProof/>
          </w:rPr>
          <w:delText>11</w:delText>
        </w:r>
      </w:del>
      <w:r w:rsidR="00C51EBF">
        <w:fldChar w:fldCharType="end"/>
      </w:r>
      <w:r w:rsidRPr="00467BDD">
        <w:t xml:space="preserve"> provides a brief description of the Command Handler IO signals.  Note that </w:t>
      </w:r>
      <w:r w:rsidR="00C51EBF">
        <w:fldChar w:fldCharType="begin"/>
      </w:r>
      <w:r w:rsidR="001F2B2C">
        <w:instrText xml:space="preserve"> REF _Ref368232952 \h </w:instrText>
      </w:r>
      <w:r w:rsidR="00C51EBF">
        <w:fldChar w:fldCharType="separate"/>
      </w:r>
      <w:ins w:id="1170" w:author="kbatzer" w:date="2013-11-24T19:54:00Z">
        <w:r w:rsidR="00DC0366" w:rsidRPr="00467BDD">
          <w:t xml:space="preserve">Table </w:t>
        </w:r>
        <w:r w:rsidR="00DC0366">
          <w:rPr>
            <w:noProof/>
          </w:rPr>
          <w:t>11</w:t>
        </w:r>
      </w:ins>
      <w:del w:id="1171" w:author="kbatzer" w:date="2013-11-24T19:40:00Z">
        <w:r w:rsidR="00A455A1" w:rsidRPr="00467BDD" w:rsidDel="00361446">
          <w:delText xml:space="preserve">Table </w:delText>
        </w:r>
        <w:r w:rsidR="00A455A1" w:rsidDel="00361446">
          <w:rPr>
            <w:noProof/>
          </w:rPr>
          <w:delText>11</w:delText>
        </w:r>
      </w:del>
      <w:r w:rsidR="00C51EBF">
        <w:fldChar w:fldCharType="end"/>
      </w:r>
      <w:r w:rsidRPr="00467BDD">
        <w:t xml:space="preserve"> groups signals into multiple headings (RTSC Register Configuration, RX FIFO, TX FIFO, RAM Module, and RAM Arbiter) and that </w:t>
      </w:r>
      <w:r w:rsidR="00C51EBF">
        <w:fldChar w:fldCharType="begin"/>
      </w:r>
      <w:r w:rsidR="001F2B2C">
        <w:instrText xml:space="preserve"> REF _Ref368232896 \h </w:instrText>
      </w:r>
      <w:r w:rsidR="00C51EBF">
        <w:fldChar w:fldCharType="separate"/>
      </w:r>
      <w:ins w:id="1172" w:author="kbatzer" w:date="2013-11-24T19:54:00Z">
        <w:r w:rsidR="00DC0366" w:rsidRPr="001F2B2C">
          <w:t xml:space="preserve">Figure </w:t>
        </w:r>
        <w:r w:rsidR="00DC0366">
          <w:rPr>
            <w:noProof/>
          </w:rPr>
          <w:t>25</w:t>
        </w:r>
      </w:ins>
      <w:del w:id="1173" w:author="kbatzer" w:date="2013-11-24T19:40:00Z">
        <w:r w:rsidR="00A455A1" w:rsidRPr="001F2B2C" w:rsidDel="00361446">
          <w:delText xml:space="preserve">Figure </w:delText>
        </w:r>
        <w:r w:rsidR="00A455A1" w:rsidDel="00361446">
          <w:rPr>
            <w:noProof/>
          </w:rPr>
          <w:delText>23</w:delText>
        </w:r>
      </w:del>
      <w:r w:rsidR="00C51EBF">
        <w:fldChar w:fldCharType="end"/>
      </w:r>
      <w:r w:rsidRPr="00467BDD">
        <w:t xml:space="preserve"> uses these groupings for defining connections</w:t>
      </w:r>
      <w:r w:rsidR="001F2B2C">
        <w:t>.</w:t>
      </w:r>
    </w:p>
    <w:p w:rsidR="001F2B2C" w:rsidRDefault="001F2B2C" w:rsidP="001F2B2C"/>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pPr>
    </w:p>
    <w:p w:rsidR="007A25B1" w:rsidRPr="00467BDD" w:rsidRDefault="001F2B2C" w:rsidP="001F2B2C">
      <w:pPr>
        <w:ind w:firstLine="0"/>
        <w:jc w:val="center"/>
      </w:pPr>
      <w:bookmarkStart w:id="1174" w:name="_Ref368232896"/>
      <w:bookmarkStart w:id="1175" w:name="_Toc373086281"/>
      <w:r w:rsidRPr="001F2B2C">
        <w:lastRenderedPageBreak/>
        <w:t xml:space="preserve">Figure </w:t>
      </w:r>
      <w:fldSimple w:instr=" SEQ Figure \* ARABIC ">
        <w:ins w:id="1176" w:author="kbatzer" w:date="2013-11-24T19:54:00Z">
          <w:r w:rsidR="00DC0366">
            <w:rPr>
              <w:noProof/>
            </w:rPr>
            <w:t>25</w:t>
          </w:r>
        </w:ins>
        <w:del w:id="1177" w:author="kbatzer" w:date="2013-11-24T19:52:00Z">
          <w:r w:rsidR="00361446" w:rsidDel="00DC0366">
            <w:rPr>
              <w:noProof/>
            </w:rPr>
            <w:delText>23</w:delText>
          </w:r>
        </w:del>
      </w:fldSimple>
      <w:bookmarkEnd w:id="1174"/>
      <w:r w:rsidRPr="001F2B2C">
        <w:t>:  Command</w:t>
      </w:r>
      <w:r w:rsidRPr="00467BDD">
        <w:t xml:space="preserve"> Handler Module Block Diagram</w:t>
      </w:r>
      <w:r w:rsidR="00695585" w:rsidRPr="00467BDD">
        <w:rPr>
          <w:noProof/>
        </w:rPr>
        <w:drawing>
          <wp:anchor distT="0" distB="0" distL="114300" distR="114300" simplePos="0" relativeHeight="251659264" behindDoc="0" locked="0" layoutInCell="1" allowOverlap="1">
            <wp:simplePos x="0" y="0"/>
            <wp:positionH relativeFrom="column">
              <wp:posOffset>-1165860</wp:posOffset>
            </wp:positionH>
            <wp:positionV relativeFrom="paragraph">
              <wp:posOffset>1521460</wp:posOffset>
            </wp:positionV>
            <wp:extent cx="7797165" cy="4733925"/>
            <wp:effectExtent l="0" t="1504950" r="0" b="14954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rot="16200000">
                      <a:off x="0" y="0"/>
                      <a:ext cx="7797165" cy="4733925"/>
                    </a:xfrm>
                    <a:prstGeom prst="rect">
                      <a:avLst/>
                    </a:prstGeom>
                    <a:noFill/>
                    <a:ln w="9525">
                      <a:noFill/>
                      <a:miter lim="800000"/>
                      <a:headEnd/>
                      <a:tailEnd/>
                    </a:ln>
                  </pic:spPr>
                </pic:pic>
              </a:graphicData>
            </a:graphic>
          </wp:anchor>
        </w:drawing>
      </w:r>
      <w:bookmarkEnd w:id="1175"/>
    </w:p>
    <w:tbl>
      <w:tblPr>
        <w:tblStyle w:val="TableGrid"/>
        <w:tblW w:w="0" w:type="auto"/>
        <w:tblLook w:val="04A0"/>
      </w:tblPr>
      <w:tblGrid>
        <w:gridCol w:w="2808"/>
        <w:gridCol w:w="5940"/>
      </w:tblGrid>
      <w:tr w:rsidR="003B6E81" w:rsidRPr="00467BDD" w:rsidTr="00C6564C">
        <w:trPr>
          <w:trHeight w:val="440"/>
        </w:trPr>
        <w:tc>
          <w:tcPr>
            <w:tcW w:w="2808"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3B6E81" w:rsidRPr="00467BDD" w:rsidTr="00C6564C">
        <w:trPr>
          <w:trHeight w:val="440"/>
        </w:trPr>
        <w:tc>
          <w:tcPr>
            <w:tcW w:w="8748" w:type="dxa"/>
            <w:gridSpan w:val="2"/>
            <w:shd w:val="clear" w:color="auto" w:fill="D5DCE4" w:themeFill="text2" w:themeFillTint="33"/>
            <w:vAlign w:val="center"/>
          </w:tcPr>
          <w:p w:rsidR="003B6E81" w:rsidRPr="00467BDD" w:rsidRDefault="003B6E81" w:rsidP="00A64A5F">
            <w:pPr>
              <w:keepNext/>
              <w:keepLines/>
              <w:spacing w:line="240" w:lineRule="auto"/>
              <w:ind w:firstLine="0"/>
              <w:jc w:val="center"/>
              <w:rPr>
                <w:rFonts w:eastAsia="Times New Roman"/>
                <w:b/>
                <w:color w:val="000000"/>
              </w:rPr>
            </w:pPr>
            <w:r w:rsidRPr="00467BDD">
              <w:rPr>
                <w:rFonts w:eastAsia="Times New Roman"/>
                <w:b/>
                <w:color w:val="000000"/>
              </w:rPr>
              <w:t xml:space="preserve">RTSC </w:t>
            </w:r>
            <w:r w:rsidR="00A64A5F" w:rsidRPr="00467BDD">
              <w:rPr>
                <w:rFonts w:eastAsia="Times New Roman"/>
                <w:b/>
                <w:color w:val="000000"/>
              </w:rPr>
              <w:t xml:space="preserve">Register </w:t>
            </w:r>
            <w:r w:rsidRPr="00467BDD">
              <w:rPr>
                <w:rFonts w:eastAsia="Times New Roman"/>
                <w:b/>
                <w:color w:val="000000"/>
              </w:rPr>
              <w:t>Configuration</w:t>
            </w:r>
          </w:p>
        </w:tc>
      </w:tr>
      <w:tr w:rsidR="003B6E81" w:rsidRPr="00467BDD" w:rsidTr="00C6564C">
        <w:trPr>
          <w:trHeight w:val="440"/>
        </w:trPr>
        <w:tc>
          <w:tcPr>
            <w:tcW w:w="2808" w:type="dxa"/>
            <w:shd w:val="clear" w:color="auto" w:fill="auto"/>
            <w:vAlign w:val="center"/>
          </w:tcPr>
          <w:p w:rsidR="003B6E81" w:rsidRPr="00467BDD" w:rsidRDefault="00AF4CDC" w:rsidP="00C6564C">
            <w:pPr>
              <w:keepNext/>
              <w:keepLines/>
              <w:spacing w:line="240" w:lineRule="auto"/>
              <w:ind w:firstLine="0"/>
              <w:jc w:val="center"/>
              <w:rPr>
                <w:rFonts w:eastAsia="Times New Roman"/>
                <w:color w:val="000000"/>
              </w:rPr>
            </w:pPr>
            <w:r w:rsidRPr="00467BDD">
              <w:rPr>
                <w:rFonts w:eastAsia="Times New Roman"/>
                <w:color w:val="000000"/>
              </w:rPr>
              <w:t>Channel 1-8 Config</w:t>
            </w:r>
            <w:r w:rsidR="001D3B53" w:rsidRPr="00467BDD">
              <w:rPr>
                <w:rFonts w:eastAsia="Times New Roman"/>
                <w:color w:val="000000"/>
              </w:rPr>
              <w:t>uration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Channel Configuration Registers (see </w:t>
            </w:r>
            <w:r w:rsidR="00C51EBF">
              <w:rPr>
                <w:rFonts w:eastAsia="Times New Roman"/>
                <w:color w:val="000000"/>
              </w:rPr>
              <w:fldChar w:fldCharType="begin"/>
            </w:r>
            <w:r w:rsidR="00EB08AE">
              <w:rPr>
                <w:rFonts w:eastAsia="Times New Roman"/>
                <w:color w:val="000000"/>
              </w:rPr>
              <w:instrText xml:space="preserve"> REF _Ref368146461 \h </w:instrText>
            </w:r>
            <w:r w:rsidR="00C51EBF">
              <w:rPr>
                <w:rFonts w:eastAsia="Times New Roman"/>
                <w:color w:val="000000"/>
              </w:rPr>
            </w:r>
            <w:r w:rsidR="00C51EBF">
              <w:rPr>
                <w:rFonts w:eastAsia="Times New Roman"/>
                <w:color w:val="000000"/>
              </w:rPr>
              <w:fldChar w:fldCharType="separate"/>
            </w:r>
            <w:r w:rsidR="00DC0366">
              <w:t xml:space="preserve">Table </w:t>
            </w:r>
            <w:r w:rsidR="00DC0366">
              <w:rPr>
                <w:noProof/>
              </w:rPr>
              <w:t>1</w:t>
            </w:r>
            <w:r w:rsidR="00C51EBF">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Stimulation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C51EBF">
              <w:rPr>
                <w:rFonts w:eastAsia="Times New Roman"/>
                <w:color w:val="000000"/>
              </w:rPr>
              <w:fldChar w:fldCharType="begin"/>
            </w:r>
            <w:r w:rsidR="00EB08AE">
              <w:rPr>
                <w:rFonts w:eastAsia="Times New Roman"/>
                <w:color w:val="000000"/>
              </w:rPr>
              <w:instrText xml:space="preserve"> REF _Ref368232994 \h </w:instrText>
            </w:r>
            <w:r w:rsidR="00C51EBF">
              <w:rPr>
                <w:rFonts w:eastAsia="Times New Roman"/>
                <w:color w:val="000000"/>
              </w:rPr>
            </w:r>
            <w:r w:rsidR="00C51EBF">
              <w:rPr>
                <w:rFonts w:eastAsia="Times New Roman"/>
                <w:color w:val="000000"/>
              </w:rPr>
              <w:fldChar w:fldCharType="separate"/>
            </w:r>
            <w:ins w:id="1178" w:author="kbatzer" w:date="2013-11-24T19:54:00Z">
              <w:r w:rsidR="00DC0366" w:rsidRPr="00467BDD">
                <w:t xml:space="preserve">Table </w:t>
              </w:r>
              <w:r w:rsidR="00DC0366">
                <w:rPr>
                  <w:noProof/>
                </w:rPr>
                <w:t>2</w:t>
              </w:r>
            </w:ins>
            <w:del w:id="1179" w:author="kbatzer" w:date="2013-11-24T19:40:00Z">
              <w:r w:rsidR="00A455A1" w:rsidRPr="00467BDD" w:rsidDel="00361446">
                <w:delText xml:space="preserve">Table </w:delText>
              </w:r>
              <w:r w:rsidR="00A455A1" w:rsidDel="00361446">
                <w:rPr>
                  <w:noProof/>
                </w:rPr>
                <w:delText>2</w:delText>
              </w:r>
            </w:del>
            <w:r w:rsidR="00C51EBF">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Acquisition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C51EBF">
              <w:rPr>
                <w:rFonts w:eastAsia="Times New Roman"/>
                <w:color w:val="000000"/>
              </w:rPr>
              <w:fldChar w:fldCharType="begin"/>
            </w:r>
            <w:r w:rsidR="00EB08AE">
              <w:rPr>
                <w:rFonts w:eastAsia="Times New Roman"/>
                <w:color w:val="000000"/>
              </w:rPr>
              <w:instrText xml:space="preserve"> REF _Ref368233000 \h </w:instrText>
            </w:r>
            <w:r w:rsidR="00C51EBF">
              <w:rPr>
                <w:rFonts w:eastAsia="Times New Roman"/>
                <w:color w:val="000000"/>
              </w:rPr>
            </w:r>
            <w:r w:rsidR="00C51EBF">
              <w:rPr>
                <w:rFonts w:eastAsia="Times New Roman"/>
                <w:color w:val="000000"/>
              </w:rPr>
              <w:fldChar w:fldCharType="separate"/>
            </w:r>
            <w:ins w:id="1180" w:author="kbatzer" w:date="2013-11-24T19:54:00Z">
              <w:r w:rsidR="00DC0366" w:rsidRPr="00467BDD">
                <w:t xml:space="preserve">Table </w:t>
              </w:r>
              <w:r w:rsidR="00DC0366">
                <w:rPr>
                  <w:noProof/>
                </w:rPr>
                <w:t>3</w:t>
              </w:r>
            </w:ins>
            <w:del w:id="1181" w:author="kbatzer" w:date="2013-11-24T19:40:00Z">
              <w:r w:rsidR="00A455A1" w:rsidRPr="00467BDD" w:rsidDel="00361446">
                <w:delText xml:space="preserve">Table </w:delText>
              </w:r>
              <w:r w:rsidR="00A455A1" w:rsidDel="00361446">
                <w:rPr>
                  <w:noProof/>
                </w:rPr>
                <w:delText>3</w:delText>
              </w:r>
            </w:del>
            <w:r w:rsidR="00C51EBF">
              <w:rPr>
                <w:rFonts w:eastAsia="Times New Roman"/>
                <w:color w:val="000000"/>
              </w:rPr>
              <w:fldChar w:fldCharType="end"/>
            </w:r>
            <w:r w:rsidR="00EB08AE">
              <w:rPr>
                <w:rFonts w:eastAsia="Times New Roman"/>
                <w:color w:val="000000"/>
              </w:rPr>
              <w:t>)</w:t>
            </w:r>
          </w:p>
        </w:tc>
      </w:tr>
      <w:tr w:rsidR="003B6E81" w:rsidRPr="00467BDD" w:rsidTr="00C6564C">
        <w:trPr>
          <w:trHeight w:val="395"/>
        </w:trPr>
        <w:tc>
          <w:tcPr>
            <w:tcW w:w="8748" w:type="dxa"/>
            <w:gridSpan w:val="2"/>
            <w:shd w:val="clear" w:color="auto" w:fill="D5DCE4" w:themeFill="text2" w:themeFillTint="33"/>
            <w:vAlign w:val="center"/>
          </w:tcPr>
          <w:p w:rsidR="003B6E81"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 xml:space="preserve">RX_FIFO </w:t>
            </w:r>
            <w:r w:rsidR="003B6E81" w:rsidRPr="00467BDD">
              <w:rPr>
                <w:rFonts w:eastAsia="Times New Roman"/>
                <w:b/>
                <w:color w:val="000000"/>
              </w:rPr>
              <w:t>Signals</w:t>
            </w:r>
          </w:p>
        </w:tc>
      </w:tr>
      <w:tr w:rsidR="003B6E81" w:rsidRPr="00467BDD" w:rsidTr="00C6564C">
        <w:trPr>
          <w:trHeight w:val="35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RX FIFO read clock</w:t>
            </w:r>
          </w:p>
        </w:tc>
      </w:tr>
      <w:tr w:rsidR="003B6E81" w:rsidRPr="00467BDD" w:rsidTr="00C6564C">
        <w:trPr>
          <w:trHeight w:val="476"/>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8-bit data bus for reading from RX FIFO</w:t>
            </w:r>
          </w:p>
        </w:tc>
      </w:tr>
      <w:tr w:rsidR="003B6E81" w:rsidRPr="00467BDD" w:rsidTr="00402BFE">
        <w:trPr>
          <w:trHeight w:val="458"/>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3B6E81" w:rsidRPr="00467BDD" w:rsidRDefault="001F561B" w:rsidP="00C6564C">
            <w:pPr>
              <w:keepNext/>
              <w:keepLines/>
              <w:spacing w:line="240" w:lineRule="auto"/>
              <w:ind w:firstLine="0"/>
              <w:rPr>
                <w:rFonts w:eastAsia="Times New Roman"/>
                <w:color w:val="000000"/>
              </w:rPr>
            </w:pPr>
            <w:r w:rsidRPr="00467BDD">
              <w:rPr>
                <w:rFonts w:eastAsia="Times New Roman"/>
                <w:color w:val="000000"/>
              </w:rPr>
              <w:t>RX</w:t>
            </w:r>
            <w:r w:rsidR="003B6E81" w:rsidRPr="00467BDD">
              <w:rPr>
                <w:rFonts w:eastAsia="Times New Roman"/>
                <w:color w:val="000000"/>
              </w:rPr>
              <w:t xml:space="preserve"> FIFO Read Enable (Active High).  </w:t>
            </w:r>
          </w:p>
        </w:tc>
      </w:tr>
      <w:tr w:rsidR="003B6E81" w:rsidRPr="00467BDD" w:rsidTr="00C6564C">
        <w:trPr>
          <w:trHeight w:val="44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3B6E81" w:rsidRPr="00467BDD" w:rsidRDefault="003B6E81" w:rsidP="00042157">
            <w:pPr>
              <w:keepNext/>
              <w:keepLines/>
              <w:spacing w:line="240" w:lineRule="auto"/>
              <w:ind w:firstLine="0"/>
              <w:rPr>
                <w:rFonts w:eastAsia="Times New Roman"/>
                <w:color w:val="000000"/>
              </w:rPr>
            </w:pPr>
            <w:r w:rsidRPr="00467BDD">
              <w:rPr>
                <w:rFonts w:eastAsia="Times New Roman"/>
                <w:color w:val="000000"/>
              </w:rPr>
              <w:t xml:space="preserve">Flag indicating the </w:t>
            </w:r>
            <w:r w:rsidR="00042157" w:rsidRPr="00467BDD">
              <w:rPr>
                <w:rFonts w:eastAsia="Times New Roman"/>
                <w:color w:val="000000"/>
              </w:rPr>
              <w:t>RX</w:t>
            </w:r>
            <w:r w:rsidRPr="00467BDD">
              <w:rPr>
                <w:rFonts w:eastAsia="Times New Roman"/>
                <w:color w:val="000000"/>
              </w:rPr>
              <w:t xml:space="preserve"> FIFO is empty (Active High).</w:t>
            </w:r>
          </w:p>
        </w:tc>
      </w:tr>
      <w:tr w:rsidR="003B6E81" w:rsidRPr="00467BDD" w:rsidTr="00C6564C">
        <w:trPr>
          <w:trHeight w:val="386"/>
        </w:trPr>
        <w:tc>
          <w:tcPr>
            <w:tcW w:w="8748" w:type="dxa"/>
            <w:gridSpan w:val="2"/>
            <w:shd w:val="clear" w:color="auto" w:fill="D5DCE4" w:themeFill="text2" w:themeFillTint="33"/>
            <w:vAlign w:val="center"/>
          </w:tcPr>
          <w:p w:rsidR="003B6E81" w:rsidRPr="00467BDD" w:rsidRDefault="001D3B53"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TX_FIFO Signals</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TX_FIFO_WR_CLK</w:t>
            </w:r>
          </w:p>
        </w:tc>
        <w:tc>
          <w:tcPr>
            <w:tcW w:w="5940" w:type="dxa"/>
            <w:shd w:val="clear" w:color="auto" w:fill="auto"/>
            <w:vAlign w:val="center"/>
          </w:tcPr>
          <w:p w:rsidR="001D3B53" w:rsidRPr="00467BDD" w:rsidRDefault="001F561B" w:rsidP="00042157">
            <w:pPr>
              <w:keepNext/>
              <w:keepLines/>
              <w:tabs>
                <w:tab w:val="left" w:pos="7116"/>
              </w:tabs>
              <w:spacing w:line="240" w:lineRule="auto"/>
              <w:ind w:firstLine="0"/>
              <w:rPr>
                <w:rFonts w:eastAsia="Times New Roman"/>
                <w:color w:val="000000"/>
              </w:rPr>
            </w:pPr>
            <w:r w:rsidRPr="00467BDD">
              <w:rPr>
                <w:rFonts w:eastAsia="Times New Roman"/>
                <w:color w:val="000000"/>
              </w:rPr>
              <w:t>TX FIFO write clock</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TX_FIFO_DIN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8-bit data bus for writing to TX FIFO</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TX_FIFO_WR_EN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TX FIFO Write Enable (Active High).</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54215C">
            <w:pPr>
              <w:keepNext/>
              <w:keepLines/>
              <w:spacing w:line="240" w:lineRule="auto"/>
              <w:ind w:firstLine="0"/>
              <w:jc w:val="center"/>
              <w:rPr>
                <w:rFonts w:eastAsia="Times New Roman"/>
                <w:b/>
                <w:color w:val="000000"/>
              </w:rPr>
            </w:pPr>
            <w:proofErr w:type="spellStart"/>
            <w:r w:rsidRPr="00467BDD">
              <w:rPr>
                <w:rFonts w:eastAsia="Times New Roman"/>
                <w:b/>
                <w:color w:val="000000"/>
              </w:rPr>
              <w:t>RAM_Module</w:t>
            </w:r>
            <w:proofErr w:type="spellEnd"/>
            <w:r w:rsidRPr="00467BDD">
              <w:rPr>
                <w:rFonts w:eastAsia="Times New Roman"/>
                <w:b/>
                <w:color w:val="000000"/>
              </w:rPr>
              <w:t xml:space="preserve"> </w:t>
            </w:r>
            <w:r w:rsidR="0054215C" w:rsidRPr="00467BDD">
              <w:rPr>
                <w:rFonts w:eastAsia="Times New Roman"/>
                <w:b/>
                <w:color w:val="000000"/>
              </w:rPr>
              <w:t>Control</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RAM_Start_Op</w:t>
            </w:r>
            <w:proofErr w:type="spellEnd"/>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RAM_Op_Done</w:t>
            </w:r>
            <w:proofErr w:type="spellEnd"/>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54215C" w:rsidRPr="00467BDD" w:rsidTr="00350068">
        <w:trPr>
          <w:trHeight w:val="890"/>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0:  Write Operation</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  Read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auto"/>
            <w:vAlign w:val="center"/>
          </w:tcPr>
          <w:p w:rsidR="0054215C" w:rsidRPr="00467BDD" w:rsidRDefault="0048555F" w:rsidP="00C6564C">
            <w:pPr>
              <w:keepNext/>
              <w:keepLines/>
              <w:spacing w:line="240" w:lineRule="auto"/>
              <w:ind w:firstLine="0"/>
              <w:rPr>
                <w:rFonts w:eastAsia="Times New Roman"/>
                <w:color w:val="00000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54215C" w:rsidRPr="00467BDD">
              <w:rPr>
                <w:rFonts w:eastAsia="Times New Roman"/>
                <w:color w:val="000000"/>
              </w:rPr>
              <w:t>.</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C6564C">
            <w:pPr>
              <w:keepNext/>
              <w:keepLines/>
              <w:spacing w:line="240" w:lineRule="auto"/>
              <w:ind w:firstLine="0"/>
              <w:jc w:val="center"/>
              <w:rPr>
                <w:rFonts w:eastAsia="Times New Roman"/>
                <w:b/>
                <w:color w:val="000000"/>
              </w:rPr>
            </w:pPr>
            <w:proofErr w:type="spellStart"/>
            <w:r w:rsidRPr="00467BDD">
              <w:rPr>
                <w:rFonts w:eastAsia="Times New Roman"/>
                <w:b/>
                <w:color w:val="000000"/>
              </w:rPr>
              <w:t>RAM_Arbiter</w:t>
            </w:r>
            <w:proofErr w:type="spellEnd"/>
            <w:r w:rsidRPr="00467BDD">
              <w:rPr>
                <w:rFonts w:eastAsia="Times New Roman"/>
                <w:b/>
                <w:color w:val="000000"/>
              </w:rPr>
              <w:t xml:space="preserve"> Signals</w:t>
            </w:r>
          </w:p>
        </w:tc>
      </w:tr>
      <w:tr w:rsidR="00D52680" w:rsidRPr="00467BDD" w:rsidTr="001D3B53">
        <w:trPr>
          <w:trHeight w:val="575"/>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RAM_Bus_Request</w:t>
            </w:r>
            <w:proofErr w:type="spellEnd"/>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D52680" w:rsidRPr="00467BDD" w:rsidTr="00D42591">
        <w:trPr>
          <w:trHeight w:val="620"/>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RAM_Bus_Busy</w:t>
            </w:r>
            <w:proofErr w:type="spellEnd"/>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D52680" w:rsidRPr="00467BDD" w:rsidTr="00D42591">
        <w:trPr>
          <w:trHeight w:val="611"/>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RAM_Bus_Grant</w:t>
            </w:r>
            <w:proofErr w:type="spellEnd"/>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3B6E81" w:rsidRPr="00467BDD" w:rsidRDefault="000E723D" w:rsidP="000E723D">
      <w:pPr>
        <w:ind w:firstLine="0"/>
        <w:jc w:val="center"/>
      </w:pPr>
      <w:bookmarkStart w:id="1182" w:name="_Ref368232952"/>
      <w:bookmarkStart w:id="1183" w:name="_Toc373086305"/>
      <w:r w:rsidRPr="00467BDD">
        <w:t xml:space="preserve">Table </w:t>
      </w:r>
      <w:bookmarkStart w:id="1184" w:name="Table_CommandHandler_Signals"/>
      <w:r w:rsidR="00C51EBF">
        <w:fldChar w:fldCharType="begin"/>
      </w:r>
      <w:r w:rsidR="00F80053">
        <w:instrText xml:space="preserve"> SEQ Table \* MERGEFORMAT  \* MERGEFORMAT </w:instrText>
      </w:r>
      <w:r w:rsidR="00C51EBF">
        <w:fldChar w:fldCharType="separate"/>
      </w:r>
      <w:r w:rsidR="00DC0366">
        <w:rPr>
          <w:noProof/>
        </w:rPr>
        <w:t>11</w:t>
      </w:r>
      <w:r w:rsidR="00C51EBF">
        <w:fldChar w:fldCharType="end"/>
      </w:r>
      <w:bookmarkEnd w:id="1182"/>
      <w:bookmarkEnd w:id="1184"/>
      <w:r w:rsidRPr="00467BDD">
        <w:t xml:space="preserve">:  Command Handler Module </w:t>
      </w:r>
      <w:r w:rsidR="00F80053">
        <w:t>Signals</w:t>
      </w:r>
      <w:bookmarkEnd w:id="1183"/>
    </w:p>
    <w:p w:rsidR="00450456" w:rsidRPr="00467BDD" w:rsidRDefault="00450456" w:rsidP="00450456">
      <w:pPr>
        <w:ind w:firstLine="0"/>
      </w:pPr>
      <w:r w:rsidRPr="00467BDD">
        <w:lastRenderedPageBreak/>
        <w:tab/>
      </w:r>
      <w:r w:rsidR="00C51EBF">
        <w:fldChar w:fldCharType="begin"/>
      </w:r>
      <w:r w:rsidR="006F08AC">
        <w:instrText xml:space="preserve"> REF _Ref368233042 \h </w:instrText>
      </w:r>
      <w:r w:rsidR="00C51EBF">
        <w:fldChar w:fldCharType="separate"/>
      </w:r>
      <w:ins w:id="1185" w:author="kbatzer" w:date="2013-11-24T19:54:00Z">
        <w:r w:rsidR="00DC0366" w:rsidRPr="006F08AC">
          <w:t xml:space="preserve">Figure </w:t>
        </w:r>
        <w:r w:rsidR="00DC0366">
          <w:rPr>
            <w:noProof/>
          </w:rPr>
          <w:t>26</w:t>
        </w:r>
      </w:ins>
      <w:del w:id="1186" w:author="kbatzer" w:date="2013-11-24T19:40:00Z">
        <w:r w:rsidR="00A455A1" w:rsidRPr="006F08AC" w:rsidDel="00361446">
          <w:delText xml:space="preserve">Figure </w:delText>
        </w:r>
        <w:r w:rsidR="00A455A1" w:rsidDel="00361446">
          <w:rPr>
            <w:noProof/>
          </w:rPr>
          <w:delText>24</w:delText>
        </w:r>
      </w:del>
      <w:r w:rsidR="00C51EBF">
        <w:fldChar w:fldCharType="end"/>
      </w:r>
      <w:r w:rsidRPr="00467BDD">
        <w:t xml:space="preserve"> provides a flow chart of the Command Handler module.  </w:t>
      </w:r>
      <w:r w:rsidR="00AA6C9E" w:rsidRPr="00467BDD">
        <w:t xml:space="preserve">The module is idle until the RX_FIFO_EMPTY flag indicates that data is available in the RX FIFO.  </w:t>
      </w:r>
      <w:r w:rsidR="00A45F68" w:rsidRPr="00467BDD">
        <w:t xml:space="preserve">Upon reception of a start byte (0x5A), indicating the start of an API message, the module reads in and processes the message header.  The header contains the Message ID, Message Length, and channel the message is intended for.  From there, the appropriate message specific handler is started to perform the commanded action.  See </w:t>
      </w:r>
      <w:r w:rsidR="005A45CE">
        <w:t xml:space="preserve">the </w:t>
      </w:r>
      <w:r w:rsidR="00C51EBF">
        <w:fldChar w:fldCharType="begin"/>
      </w:r>
      <w:r w:rsidR="005A45CE">
        <w:instrText xml:space="preserve"> REF _Ref368842142 \h </w:instrText>
      </w:r>
      <w:r w:rsidR="00C51EBF">
        <w:fldChar w:fldCharType="separate"/>
      </w:r>
      <w:ins w:id="1187" w:author="kbatzer" w:date="2013-11-24T19:54:00Z">
        <w:r w:rsidR="00DC0366">
          <w:t>RTSC</w:t>
        </w:r>
        <w:r w:rsidR="00DC0366" w:rsidRPr="00467BDD">
          <w:t xml:space="preserve"> Application Programm</w:t>
        </w:r>
        <w:r w:rsidR="00DC0366">
          <w:t>ing</w:t>
        </w:r>
        <w:r w:rsidR="00DC0366" w:rsidRPr="00467BDD">
          <w:t xml:space="preserve"> Interface (API)</w:t>
        </w:r>
      </w:ins>
      <w:del w:id="1188"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C51EBF">
        <w:fldChar w:fldCharType="end"/>
      </w:r>
      <w:r w:rsidR="005A45CE">
        <w:t xml:space="preserve"> section of this document</w:t>
      </w:r>
      <w:r w:rsidR="00A45F68" w:rsidRPr="00467BDD">
        <w:t xml:space="preserve"> for more information regarding the supported API commands and actions performed upon reception of each command.</w:t>
      </w:r>
    </w:p>
    <w:p w:rsidR="00614E3B" w:rsidRPr="00467BDD" w:rsidRDefault="00AA6C9E" w:rsidP="008F5708">
      <w:pPr>
        <w:ind w:firstLine="0"/>
        <w:jc w:val="center"/>
      </w:pPr>
      <w:r w:rsidRPr="00467BDD">
        <w:object w:dxaOrig="4048" w:dyaOrig="6175">
          <v:shape id="_x0000_i1038" type="#_x0000_t75" style="width:203.75pt;height:310.1pt" o:ole="">
            <v:imagedata r:id="rId49" o:title=""/>
          </v:shape>
          <o:OLEObject Type="Embed" ProgID="Visio.Drawing.11" ShapeID="_x0000_i1038" DrawAspect="Content" ObjectID="_1446828382" r:id="rId50"/>
        </w:object>
      </w:r>
    </w:p>
    <w:p w:rsidR="00614E3B" w:rsidRPr="00467BDD" w:rsidRDefault="00450456" w:rsidP="00450456">
      <w:pPr>
        <w:ind w:firstLine="0"/>
        <w:jc w:val="center"/>
      </w:pPr>
      <w:bookmarkStart w:id="1189" w:name="_Ref368233042"/>
      <w:bookmarkStart w:id="1190" w:name="_Toc373086282"/>
      <w:r w:rsidRPr="006F08AC">
        <w:t xml:space="preserve">Figure </w:t>
      </w:r>
      <w:fldSimple w:instr=" SEQ Figure \* ARABIC ">
        <w:ins w:id="1191" w:author="kbatzer" w:date="2013-11-24T19:54:00Z">
          <w:r w:rsidR="00DC0366">
            <w:rPr>
              <w:noProof/>
            </w:rPr>
            <w:t>26</w:t>
          </w:r>
        </w:ins>
        <w:del w:id="1192" w:author="kbatzer" w:date="2013-11-24T19:52:00Z">
          <w:r w:rsidR="00361446" w:rsidDel="00DC0366">
            <w:rPr>
              <w:noProof/>
            </w:rPr>
            <w:delText>24</w:delText>
          </w:r>
        </w:del>
      </w:fldSimple>
      <w:bookmarkEnd w:id="1189"/>
      <w:r w:rsidRPr="006F08AC">
        <w:t>: Command</w:t>
      </w:r>
      <w:r w:rsidRPr="00467BDD">
        <w:t xml:space="preserve"> Handler Flow Chart</w:t>
      </w:r>
      <w:bookmarkEnd w:id="1190"/>
    </w:p>
    <w:p w:rsidR="00614E3B" w:rsidRPr="00467BDD" w:rsidRDefault="00614E3B" w:rsidP="000C42E5"/>
    <w:p w:rsidR="00354987" w:rsidRPr="00467BDD" w:rsidRDefault="002D6CC1" w:rsidP="003B6E81">
      <w:pPr>
        <w:pStyle w:val="Heading2"/>
        <w:pageBreakBefore/>
        <w:ind w:left="446"/>
      </w:pPr>
      <w:bookmarkStart w:id="1193" w:name="_Toc373086232"/>
      <w:r>
        <w:lastRenderedPageBreak/>
        <w:t xml:space="preserve">RTSC </w:t>
      </w:r>
      <w:r w:rsidR="00614E3B" w:rsidRPr="00467BDD">
        <w:t xml:space="preserve">Cypress </w:t>
      </w:r>
      <w:r w:rsidR="00B6616D" w:rsidRPr="00467BDD">
        <w:t>EZ-USB</w:t>
      </w:r>
      <w:bookmarkEnd w:id="1193"/>
      <w:r w:rsidR="00B6616D" w:rsidRPr="00467BDD">
        <w:t xml:space="preserve"> </w:t>
      </w:r>
    </w:p>
    <w:p w:rsidR="00354987" w:rsidRPr="00467BDD" w:rsidRDefault="00B6616D" w:rsidP="000C42E5">
      <w:r w:rsidRPr="00467BDD">
        <w:t>The Cypress CY7C68013A</w:t>
      </w:r>
      <w:r w:rsidR="006F08AC">
        <w:t xml:space="preserve"> [</w:t>
      </w:r>
      <w:r w:rsidR="00C51EBF">
        <w:fldChar w:fldCharType="begin"/>
      </w:r>
      <w:r w:rsidR="006F08AC">
        <w:instrText xml:space="preserve"> REF Ref_Cypress_2013 \h </w:instrText>
      </w:r>
      <w:r w:rsidR="00C51EBF">
        <w:fldChar w:fldCharType="separate"/>
      </w:r>
      <w:r w:rsidR="00DC0366">
        <w:rPr>
          <w:noProof/>
        </w:rPr>
        <w:t>23</w:t>
      </w:r>
      <w:r w:rsidR="00C51EBF">
        <w:fldChar w:fldCharType="end"/>
      </w:r>
      <w:r w:rsidR="006F08AC">
        <w:t>]</w:t>
      </w:r>
      <w:r w:rsidRPr="00467BDD">
        <w:t xml:space="preserve"> is provided on the Nexys2 development board.  </w:t>
      </w:r>
      <w:r w:rsidR="00354987" w:rsidRPr="00467BDD">
        <w:t xml:space="preserve">It is used for programming the FPGA via USB and supports user data transfers.    </w:t>
      </w:r>
    </w:p>
    <w:p w:rsidR="00354987" w:rsidRPr="00467BDD" w:rsidRDefault="00354987" w:rsidP="00814E34">
      <w:pPr>
        <w:pStyle w:val="Heading3"/>
      </w:pPr>
      <w:bookmarkStart w:id="1194" w:name="_Toc373086233"/>
      <w:r w:rsidRPr="00467BDD">
        <w:t>FPGA Programming</w:t>
      </w:r>
      <w:bookmarkEnd w:id="1194"/>
    </w:p>
    <w:p w:rsidR="00252A4F" w:rsidRPr="00467BDD" w:rsidRDefault="00252A4F" w:rsidP="00252A4F">
      <w:r w:rsidRPr="00467BDD">
        <w:t>The Cypress CY7C68013A</w:t>
      </w:r>
      <w:r w:rsidR="006F08AC">
        <w:t xml:space="preserve"> </w:t>
      </w:r>
      <w:r w:rsidRPr="00467BDD">
        <w:t>is connected to the Joint Test Action Group (JTAG) bus and can be used to load the configuration file for the FPGA.  The Cypress CY7C68013A</w:t>
      </w:r>
      <w:r w:rsidR="006F08AC">
        <w:t xml:space="preserve"> </w:t>
      </w:r>
      <w:r w:rsidRPr="00467BDD">
        <w:t xml:space="preserve">receives the configuration file and command to program the FPGA through USB and drives the JTAG bus to complete the command.  </w:t>
      </w:r>
      <w:r w:rsidR="006F08AC">
        <w:t xml:space="preserve">The </w:t>
      </w:r>
      <w:r w:rsidR="00C51EBF">
        <w:fldChar w:fldCharType="begin"/>
      </w:r>
      <w:r w:rsidR="006F08AC">
        <w:instrText xml:space="preserve"> REF _Ref368233125 \h </w:instrText>
      </w:r>
      <w:r w:rsidR="00C51EBF">
        <w:fldChar w:fldCharType="separate"/>
      </w:r>
      <w:r w:rsidR="00DC0366" w:rsidRPr="00467BDD">
        <w:t>Programming FPGA</w:t>
      </w:r>
      <w:r w:rsidR="00C51EBF">
        <w:fldChar w:fldCharType="end"/>
      </w:r>
      <w:r w:rsidRPr="00467BDD">
        <w:t xml:space="preserve"> </w:t>
      </w:r>
      <w:r w:rsidR="006F08AC">
        <w:t xml:space="preserve">appendix </w:t>
      </w:r>
      <w:r w:rsidRPr="00467BDD">
        <w:t>provides a detailed overview of how to load the configuration file.</w:t>
      </w:r>
      <w:r w:rsidR="0048555F">
        <w:t xml:space="preserve">  The Xilinx Platform Flash configuration PROM and Xilinx XC9572XL CPLD are also on the JTAG scan chain and may be programmed by the Cypress </w:t>
      </w:r>
      <w:r w:rsidR="0048555F" w:rsidRPr="00467BDD">
        <w:t>CY7C68013A</w:t>
      </w:r>
      <w:r w:rsidR="0048555F">
        <w:t>[</w:t>
      </w:r>
      <w:r w:rsidR="00C51EBF">
        <w:fldChar w:fldCharType="begin"/>
      </w:r>
      <w:r w:rsidR="0048555F">
        <w:instrText xml:space="preserve"> REF Ref_Squires_2013 \h </w:instrText>
      </w:r>
      <w:r w:rsidR="00C51EBF">
        <w:fldChar w:fldCharType="separate"/>
      </w:r>
      <w:r w:rsidR="00DC0366">
        <w:rPr>
          <w:noProof/>
        </w:rPr>
        <w:t>15</w:t>
      </w:r>
      <w:r w:rsidR="00C51EBF">
        <w:fldChar w:fldCharType="end"/>
      </w:r>
      <w:r w:rsidR="0048555F">
        <w:t xml:space="preserve">, </w:t>
      </w:r>
      <w:r w:rsidR="00C51EBF">
        <w:fldChar w:fldCharType="begin"/>
      </w:r>
      <w:r w:rsidR="0048555F">
        <w:instrText xml:space="preserve"> REF Ref_DigilentRM_2008 \h </w:instrText>
      </w:r>
      <w:r w:rsidR="00C51EBF">
        <w:fldChar w:fldCharType="separate"/>
      </w:r>
      <w:r w:rsidR="00DC0366">
        <w:rPr>
          <w:noProof/>
        </w:rPr>
        <w:t>19</w:t>
      </w:r>
      <w:r w:rsidR="00C51EBF">
        <w:fldChar w:fldCharType="end"/>
      </w:r>
      <w:r w:rsidR="0048555F">
        <w:t>].</w:t>
      </w:r>
    </w:p>
    <w:p w:rsidR="00A60D8B" w:rsidRPr="00467BDD" w:rsidRDefault="0067026B" w:rsidP="00814E34">
      <w:pPr>
        <w:pStyle w:val="Heading3"/>
      </w:pPr>
      <w:bookmarkStart w:id="1195" w:name="_Toc373086234"/>
      <w:r w:rsidRPr="00467BDD">
        <w:t>USB Data Transfers</w:t>
      </w:r>
      <w:bookmarkEnd w:id="1195"/>
    </w:p>
    <w:p w:rsidR="00A136EF" w:rsidRDefault="0067026B" w:rsidP="00F00680">
      <w:r w:rsidRPr="00467BDD">
        <w:t>T</w:t>
      </w:r>
      <w:r w:rsidR="00354987" w:rsidRPr="00467BDD">
        <w:t xml:space="preserve">he </w:t>
      </w:r>
      <w:r w:rsidRPr="00467BDD">
        <w:t xml:space="preserve">original </w:t>
      </w:r>
      <w:proofErr w:type="spellStart"/>
      <w:r w:rsidRPr="00467BDD">
        <w:t>Digilent</w:t>
      </w:r>
      <w:proofErr w:type="spellEnd"/>
      <w:r w:rsidR="0048555F" w:rsidRPr="0048555F">
        <w:rPr>
          <w:vertAlign w:val="superscript"/>
        </w:rPr>
        <w:t>®</w:t>
      </w:r>
      <w:r w:rsidRPr="00467BDD">
        <w:t xml:space="preserve"> </w:t>
      </w:r>
      <w:r w:rsidR="00354987" w:rsidRPr="00467BDD">
        <w:t xml:space="preserve">firmware that </w:t>
      </w:r>
      <w:r w:rsidRPr="00467BDD">
        <w:t>is loaded from EEPROM</w:t>
      </w:r>
      <w:r w:rsidR="00354987" w:rsidRPr="00467BDD">
        <w:t xml:space="preserve"> on startup support</w:t>
      </w:r>
      <w:r w:rsidR="005D2BB2" w:rsidRPr="00467BDD">
        <w:t>s</w:t>
      </w:r>
      <w:r w:rsidR="00354987" w:rsidRPr="00467BDD">
        <w:t xml:space="preserve"> </w:t>
      </w:r>
      <w:r w:rsidR="00C46C59">
        <w:t>Bulk</w:t>
      </w:r>
      <w:r w:rsidR="00354987" w:rsidRPr="00467BDD">
        <w:t xml:space="preserve"> USB transfers of size 512</w:t>
      </w:r>
      <w:r w:rsidR="00C46C59">
        <w:t xml:space="preserve"> bytes</w:t>
      </w:r>
      <w:r w:rsidR="00B35A24" w:rsidRPr="00467BDD">
        <w:t xml:space="preserve"> and </w:t>
      </w:r>
      <w:r w:rsidR="00C46C59">
        <w:t xml:space="preserve">a </w:t>
      </w:r>
      <w:r w:rsidR="004E2269" w:rsidRPr="00467BDD">
        <w:t>1024</w:t>
      </w:r>
      <w:r w:rsidR="00354987" w:rsidRPr="00467BDD">
        <w:t xml:space="preserve"> byte FIFO.  In order to </w:t>
      </w:r>
      <w:r w:rsidR="006C19FC" w:rsidRPr="00467BDD">
        <w:t xml:space="preserve">provide minimal latency </w:t>
      </w:r>
      <w:r w:rsidR="004B154C" w:rsidRPr="00467BDD">
        <w:t xml:space="preserve">and guaranteed reception </w:t>
      </w:r>
      <w:r w:rsidR="006C19FC" w:rsidRPr="00467BDD">
        <w:t xml:space="preserve">for </w:t>
      </w:r>
      <w:r w:rsidR="00354987" w:rsidRPr="00467BDD">
        <w:t>acquired ADC data, custom firmware was required.  The custom firmware configures</w:t>
      </w:r>
      <w:r w:rsidR="009E2D55">
        <w:t xml:space="preserve"> the Cypress</w:t>
      </w:r>
      <w:r w:rsidR="00B6616D" w:rsidRPr="00467BDD">
        <w:t xml:space="preserve"> </w:t>
      </w:r>
      <w:r w:rsidR="005D2BB2" w:rsidRPr="00467BDD">
        <w:t xml:space="preserve">CY7C68013A for </w:t>
      </w:r>
      <w:r w:rsidR="00815938" w:rsidRPr="00467BDD">
        <w:t>Interrupt</w:t>
      </w:r>
      <w:r w:rsidR="005D2BB2" w:rsidRPr="00467BDD">
        <w:t xml:space="preserve"> transfers of size 1024 over a single endpoint with a 4096 byte </w:t>
      </w:r>
      <w:r w:rsidR="00277032" w:rsidRPr="00467BDD">
        <w:t>FIFO</w:t>
      </w:r>
      <w:r w:rsidR="005D2BB2" w:rsidRPr="00467BDD">
        <w:t>.</w:t>
      </w:r>
      <w:r w:rsidR="00B52E20" w:rsidRPr="00467BDD">
        <w:t xml:space="preserve">  </w:t>
      </w:r>
      <w:proofErr w:type="spellStart"/>
      <w:r w:rsidR="00B52E20" w:rsidRPr="00467BDD">
        <w:t>Digilent</w:t>
      </w:r>
      <w:proofErr w:type="spellEnd"/>
      <w:r w:rsidR="0048555F" w:rsidRPr="0048555F">
        <w:rPr>
          <w:vertAlign w:val="superscript"/>
        </w:rPr>
        <w:t>®</w:t>
      </w:r>
      <w:r w:rsidR="00B52E20" w:rsidRPr="00467BDD">
        <w:t xml:space="preserve"> does not support modification of the firmware and it is claimed that doing so will void the board.  However, it is possible to write</w:t>
      </w:r>
      <w:r w:rsidR="0048555F">
        <w:t xml:space="preserve"> alternative firmware</w:t>
      </w:r>
      <w:r w:rsidR="00B52E20" w:rsidRPr="00467BDD">
        <w:t xml:space="preserve"> to the </w:t>
      </w:r>
      <w:r w:rsidR="0048555F">
        <w:t xml:space="preserve">volatile </w:t>
      </w:r>
      <w:r w:rsidR="00C46C59">
        <w:t xml:space="preserve">internal memory of the </w:t>
      </w:r>
      <w:r w:rsidR="00B52E20" w:rsidRPr="00467BDD">
        <w:t xml:space="preserve">chip, providing a solution where you are able reprogram the firmware, but the original </w:t>
      </w:r>
      <w:proofErr w:type="spellStart"/>
      <w:r w:rsidR="00B52E20" w:rsidRPr="00467BDD">
        <w:t>Digilent</w:t>
      </w:r>
      <w:proofErr w:type="spellEnd"/>
      <w:r w:rsidR="0048555F" w:rsidRPr="0048555F">
        <w:rPr>
          <w:vertAlign w:val="superscript"/>
        </w:rPr>
        <w:t>®</w:t>
      </w:r>
      <w:r w:rsidR="00B52E20" w:rsidRPr="00467BDD">
        <w:t xml:space="preserve"> firmware remains in the EEPROM and is loaded whenever power to the board is cycled.</w:t>
      </w:r>
      <w:r w:rsidR="00F00680" w:rsidRPr="00467BDD">
        <w:t xml:space="preserve">  </w:t>
      </w:r>
    </w:p>
    <w:tbl>
      <w:tblPr>
        <w:tblStyle w:val="MediumShading2-Accent5"/>
        <w:tblW w:w="8654" w:type="dxa"/>
        <w:tblLook w:val="04A0"/>
      </w:tblPr>
      <w:tblGrid>
        <w:gridCol w:w="1278"/>
        <w:gridCol w:w="1170"/>
        <w:gridCol w:w="1530"/>
        <w:gridCol w:w="1530"/>
        <w:gridCol w:w="1402"/>
        <w:gridCol w:w="1744"/>
      </w:tblGrid>
      <w:tr w:rsidR="001124B2" w:rsidRPr="00467BDD" w:rsidTr="000B5F73">
        <w:trPr>
          <w:cnfStyle w:val="100000000000"/>
          <w:cantSplit/>
        </w:trPr>
        <w:tc>
          <w:tcPr>
            <w:cnfStyle w:val="001000000100"/>
            <w:tcW w:w="1278" w:type="dxa"/>
            <w:vAlign w:val="center"/>
          </w:tcPr>
          <w:p w:rsidR="001124B2" w:rsidRPr="00467BDD" w:rsidRDefault="001124B2" w:rsidP="000B5F73">
            <w:pPr>
              <w:pStyle w:val="NoSpacing"/>
              <w:jc w:val="center"/>
              <w:rPr>
                <w:sz w:val="20"/>
                <w:szCs w:val="20"/>
              </w:rPr>
            </w:pPr>
          </w:p>
        </w:tc>
        <w:tc>
          <w:tcPr>
            <w:tcW w:w="117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VID:PID</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USB Transfer Mode</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Endpoints Supported</w:t>
            </w:r>
          </w:p>
        </w:tc>
        <w:tc>
          <w:tcPr>
            <w:tcW w:w="1402"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Packet Size</w:t>
            </w:r>
          </w:p>
        </w:tc>
        <w:tc>
          <w:tcPr>
            <w:tcW w:w="1744"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FIFO Size (per endpoint)</w:t>
            </w:r>
          </w:p>
        </w:tc>
      </w:tr>
      <w:tr w:rsidR="001124B2" w:rsidRPr="00467BDD" w:rsidTr="000B5F73">
        <w:trPr>
          <w:cnfStyle w:val="000000100000"/>
          <w:cantSplit/>
          <w:trHeight w:val="260"/>
        </w:trPr>
        <w:tc>
          <w:tcPr>
            <w:cnfStyle w:val="001000000000"/>
            <w:tcW w:w="1278" w:type="dxa"/>
            <w:vAlign w:val="center"/>
          </w:tcPr>
          <w:p w:rsidR="001124B2" w:rsidRPr="00467BDD" w:rsidRDefault="001124B2" w:rsidP="000B5F73">
            <w:pPr>
              <w:pStyle w:val="NoSpacing"/>
              <w:ind w:firstLine="0"/>
              <w:jc w:val="center"/>
              <w:rPr>
                <w:sz w:val="20"/>
                <w:szCs w:val="20"/>
              </w:rPr>
            </w:pPr>
            <w:proofErr w:type="spellStart"/>
            <w:r w:rsidRPr="00467BDD">
              <w:rPr>
                <w:sz w:val="20"/>
                <w:szCs w:val="20"/>
              </w:rPr>
              <w:t>Digilent</w:t>
            </w:r>
            <w:proofErr w:type="spellEnd"/>
            <w:r w:rsidRPr="00467BDD">
              <w:rPr>
                <w:sz w:val="20"/>
                <w:szCs w:val="20"/>
              </w:rPr>
              <w:t xml:space="preserve"> Firmware</w:t>
            </w:r>
          </w:p>
        </w:tc>
        <w:tc>
          <w:tcPr>
            <w:tcW w:w="117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1443:0005</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Bulk</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2,4,6,8</w:t>
            </w:r>
          </w:p>
        </w:tc>
        <w:tc>
          <w:tcPr>
            <w:tcW w:w="1402"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512</w:t>
            </w:r>
          </w:p>
        </w:tc>
        <w:tc>
          <w:tcPr>
            <w:tcW w:w="1744"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1024</w:t>
            </w:r>
          </w:p>
        </w:tc>
      </w:tr>
      <w:tr w:rsidR="001124B2" w:rsidRPr="00467BDD" w:rsidTr="000B5F73">
        <w:trPr>
          <w:cantSplit/>
          <w:trHeight w:val="468"/>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Custom Firmware</w:t>
            </w:r>
          </w:p>
        </w:tc>
        <w:tc>
          <w:tcPr>
            <w:tcW w:w="117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04B4:8613</w:t>
            </w:r>
          </w:p>
        </w:tc>
        <w:tc>
          <w:tcPr>
            <w:tcW w:w="1530" w:type="dxa"/>
            <w:vAlign w:val="center"/>
          </w:tcPr>
          <w:p w:rsidR="001124B2" w:rsidRPr="00467BDD" w:rsidRDefault="00D724DF" w:rsidP="000B5F73">
            <w:pPr>
              <w:pStyle w:val="NoSpacing"/>
              <w:ind w:firstLine="0"/>
              <w:jc w:val="center"/>
              <w:cnfStyle w:val="000000000000"/>
              <w:rPr>
                <w:sz w:val="20"/>
                <w:szCs w:val="20"/>
              </w:rPr>
            </w:pPr>
            <w:r w:rsidRPr="00467BDD">
              <w:rPr>
                <w:sz w:val="20"/>
                <w:szCs w:val="20"/>
              </w:rPr>
              <w:t>Interrupt</w:t>
            </w:r>
          </w:p>
        </w:tc>
        <w:tc>
          <w:tcPr>
            <w:tcW w:w="153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2</w:t>
            </w:r>
          </w:p>
        </w:tc>
        <w:tc>
          <w:tcPr>
            <w:tcW w:w="1402"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1024</w:t>
            </w:r>
          </w:p>
        </w:tc>
        <w:tc>
          <w:tcPr>
            <w:tcW w:w="1744"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4096</w:t>
            </w:r>
          </w:p>
        </w:tc>
      </w:tr>
    </w:tbl>
    <w:p w:rsidR="00054C6D" w:rsidRPr="00467BDD" w:rsidRDefault="00A136EF" w:rsidP="00054C6D">
      <w:pPr>
        <w:jc w:val="center"/>
      </w:pPr>
      <w:bookmarkStart w:id="1196" w:name="_Toc373086306"/>
      <w:r w:rsidRPr="00467BDD">
        <w:t xml:space="preserve">Table </w:t>
      </w:r>
      <w:bookmarkStart w:id="1197" w:name="Table_Digilent_Vs_Custom_Firmware"/>
      <w:r w:rsidR="00C51EBF">
        <w:fldChar w:fldCharType="begin"/>
      </w:r>
      <w:r w:rsidR="00F80053">
        <w:instrText xml:space="preserve"> SEQ Table \* MERGEFORMAT  \* MERGEFORMAT </w:instrText>
      </w:r>
      <w:r w:rsidR="00C51EBF">
        <w:fldChar w:fldCharType="separate"/>
      </w:r>
      <w:r w:rsidR="00DC0366">
        <w:rPr>
          <w:noProof/>
        </w:rPr>
        <w:t>12</w:t>
      </w:r>
      <w:r w:rsidR="00C51EBF">
        <w:fldChar w:fldCharType="end"/>
      </w:r>
      <w:bookmarkEnd w:id="1197"/>
      <w:r w:rsidRPr="00467BDD">
        <w:t xml:space="preserve">: </w:t>
      </w:r>
      <w:proofErr w:type="spellStart"/>
      <w:r w:rsidRPr="00467BDD">
        <w:t>Digilent</w:t>
      </w:r>
      <w:proofErr w:type="spellEnd"/>
      <w:r w:rsidRPr="00467BDD">
        <w:t xml:space="preserve"> Firmware </w:t>
      </w:r>
      <w:proofErr w:type="gramStart"/>
      <w:r w:rsidRPr="00467BDD">
        <w:t>Vs</w:t>
      </w:r>
      <w:proofErr w:type="gramEnd"/>
      <w:r w:rsidRPr="00467BDD">
        <w:t>. Custom Firmware</w:t>
      </w:r>
      <w:r w:rsidR="00AE3A08" w:rsidRPr="00467BDD">
        <w:t xml:space="preserve"> </w:t>
      </w:r>
      <w:r w:rsidR="00F00680" w:rsidRPr="00467BDD">
        <w:t>USB Configuration</w:t>
      </w:r>
      <w:bookmarkEnd w:id="1196"/>
    </w:p>
    <w:p w:rsidR="00054C6D" w:rsidRPr="00467BDD" w:rsidRDefault="00054C6D" w:rsidP="00054C6D">
      <w:pPr>
        <w:jc w:val="center"/>
      </w:pPr>
    </w:p>
    <w:p w:rsidR="00D724DF" w:rsidRPr="00467BDD" w:rsidRDefault="00054C6D" w:rsidP="00CB57E7">
      <w:pPr>
        <w:tabs>
          <w:tab w:val="center" w:pos="5040"/>
        </w:tabs>
      </w:pPr>
      <w:r w:rsidRPr="00467BDD">
        <w:t xml:space="preserve">Table </w:t>
      </w:r>
      <w:r w:rsidR="00C51EBF">
        <w:fldChar w:fldCharType="begin"/>
      </w:r>
      <w:r w:rsidR="00F80053">
        <w:instrText xml:space="preserve"> REF Table_Digilent_Vs_Custom_Firmware \h </w:instrText>
      </w:r>
      <w:r w:rsidR="00C51EBF">
        <w:fldChar w:fldCharType="separate"/>
      </w:r>
      <w:r w:rsidR="00DC0366">
        <w:rPr>
          <w:noProof/>
        </w:rPr>
        <w:t>12</w:t>
      </w:r>
      <w:r w:rsidR="00C51EBF">
        <w:fldChar w:fldCharType="end"/>
      </w:r>
      <w:r w:rsidRPr="00467BDD">
        <w:t xml:space="preserve"> provides an overview of the USB configuration for </w:t>
      </w:r>
      <w:proofErr w:type="spellStart"/>
      <w:r w:rsidRPr="00467BDD">
        <w:t>Digilent’s</w:t>
      </w:r>
      <w:proofErr w:type="spellEnd"/>
      <w:r w:rsidRPr="00467BDD">
        <w:t xml:space="preserve"> firmware and the custom firmware.  As noted above, the custom firmware supports </w:t>
      </w:r>
      <w:r w:rsidR="00D724DF" w:rsidRPr="00467BDD">
        <w:t>Interrupt</w:t>
      </w:r>
      <w:r w:rsidRPr="00467BDD">
        <w:t xml:space="preserve"> USB transfers</w:t>
      </w:r>
      <w:r w:rsidR="00F301CD" w:rsidRPr="00467BDD">
        <w:t xml:space="preserve">.  Interrupt transfers are necessary because they have a guaranteed latency, meaning every 125 us </w:t>
      </w:r>
      <w:proofErr w:type="spellStart"/>
      <w:r w:rsidR="00F301CD" w:rsidRPr="00467BDD">
        <w:t>microframe</w:t>
      </w:r>
      <w:proofErr w:type="spellEnd"/>
      <w:r w:rsidR="00F301CD" w:rsidRPr="00467BDD">
        <w:t xml:space="preserve"> the OS will service the USB endpoint.  </w:t>
      </w:r>
      <w:r w:rsidR="001D5AB4" w:rsidRPr="00467BDD">
        <w:t>Interrupt transfers</w:t>
      </w:r>
      <w:r w:rsidR="00F301CD" w:rsidRPr="00467BDD">
        <w:t xml:space="preserve"> also allow for error detection and retry</w:t>
      </w:r>
      <w:r w:rsidR="00162C6A" w:rsidRPr="00467BDD">
        <w:t xml:space="preserve"> to guarantee valid data reception</w:t>
      </w:r>
      <w:r w:rsidR="00F301CD" w:rsidRPr="00467BDD">
        <w:t xml:space="preserve">.  </w:t>
      </w:r>
    </w:p>
    <w:p w:rsidR="00614E3B" w:rsidRPr="00467BDD" w:rsidRDefault="00ED47B0" w:rsidP="00EA0279">
      <w:pPr>
        <w:pStyle w:val="Heading2"/>
        <w:pageBreakBefore/>
        <w:ind w:left="446"/>
      </w:pPr>
      <w:bookmarkStart w:id="1198" w:name="_Toc373086235"/>
      <w:r>
        <w:lastRenderedPageBreak/>
        <w:t>Data Acquisition and Stimulation</w:t>
      </w:r>
      <w:r w:rsidR="00531523">
        <w:t xml:space="preserve"> Control Center</w:t>
      </w:r>
      <w:bookmarkEnd w:id="1198"/>
      <w:r w:rsidR="00531523">
        <w:t xml:space="preserve"> </w:t>
      </w:r>
    </w:p>
    <w:p w:rsidR="00CB57E7" w:rsidRPr="00467BDD" w:rsidRDefault="00CB57E7" w:rsidP="00CB57E7">
      <w:pPr>
        <w:ind w:firstLine="450"/>
      </w:pPr>
      <w:r w:rsidRPr="00467BDD">
        <w:t>The developed PC application issues commands (via RS232) to the Real Time System Controller (RTSC) board and receives acquired data (via USB) from the RTSC board.  Commands can be sent manually from the GUI or automated through scripting.  Acquired data can be graphed, including support for overlaying multiple channels on the same plot</w:t>
      </w:r>
      <w:r w:rsidR="0029655B" w:rsidRPr="00467BDD">
        <w:t xml:space="preserve"> and the option to export to a comma separated values (.</w:t>
      </w:r>
      <w:proofErr w:type="spellStart"/>
      <w:r w:rsidR="0029655B" w:rsidRPr="00467BDD">
        <w:t>csv</w:t>
      </w:r>
      <w:proofErr w:type="spellEnd"/>
      <w:r w:rsidR="0029655B" w:rsidRPr="00467BDD">
        <w:t xml:space="preserve">) file </w:t>
      </w:r>
      <w:r w:rsidR="00F00676" w:rsidRPr="00467BDD">
        <w:t xml:space="preserve">for </w:t>
      </w:r>
      <w:r w:rsidR="0029655B" w:rsidRPr="00467BDD">
        <w:t xml:space="preserve">analysis </w:t>
      </w:r>
      <w:r w:rsidR="00BC4947" w:rsidRPr="00467BDD">
        <w:t>using</w:t>
      </w:r>
      <w:r w:rsidR="0029655B" w:rsidRPr="00467BDD">
        <w:t xml:space="preserve"> other applications</w:t>
      </w:r>
      <w:r w:rsidR="00BC4947" w:rsidRPr="00467BDD">
        <w:t xml:space="preserve"> (ex. </w:t>
      </w:r>
      <w:proofErr w:type="spellStart"/>
      <w:r w:rsidR="00BC4947" w:rsidRPr="00467BDD">
        <w:t>Matlab</w:t>
      </w:r>
      <w:proofErr w:type="spellEnd"/>
      <w:r w:rsidR="003D44A9">
        <w:t>®</w:t>
      </w:r>
      <w:r w:rsidR="00BC4947" w:rsidRPr="00467BDD">
        <w:t>, Excel</w:t>
      </w:r>
      <w:r w:rsidR="003D44A9">
        <w:t>®</w:t>
      </w:r>
      <w:r w:rsidR="00BC4947" w:rsidRPr="00467BDD">
        <w:t>)</w:t>
      </w:r>
      <w:r w:rsidR="0029655B" w:rsidRPr="00467BDD">
        <w:t>.</w:t>
      </w:r>
      <w:r w:rsidR="00210E02" w:rsidRPr="00467BDD">
        <w:t xml:space="preserve">  </w:t>
      </w:r>
      <w:r w:rsidR="00C51EBF">
        <w:fldChar w:fldCharType="begin"/>
      </w:r>
      <w:r w:rsidR="009E2D55">
        <w:instrText xml:space="preserve"> REF _Ref368233509 \h </w:instrText>
      </w:r>
      <w:r w:rsidR="00C51EBF">
        <w:fldChar w:fldCharType="separate"/>
      </w:r>
      <w:ins w:id="1199" w:author="kbatzer" w:date="2013-11-24T19:54:00Z">
        <w:r w:rsidR="00DC0366" w:rsidRPr="009E2D55">
          <w:t xml:space="preserve">Figure </w:t>
        </w:r>
        <w:r w:rsidR="00DC0366">
          <w:rPr>
            <w:noProof/>
          </w:rPr>
          <w:t>27</w:t>
        </w:r>
      </w:ins>
      <w:del w:id="1200" w:author="kbatzer" w:date="2013-11-24T19:40:00Z">
        <w:r w:rsidR="00A455A1" w:rsidRPr="009E2D55" w:rsidDel="00361446">
          <w:delText xml:space="preserve">Figure </w:delText>
        </w:r>
        <w:r w:rsidR="00A455A1" w:rsidDel="00361446">
          <w:rPr>
            <w:noProof/>
          </w:rPr>
          <w:delText>25</w:delText>
        </w:r>
      </w:del>
      <w:r w:rsidR="00C51EBF">
        <w:fldChar w:fldCharType="end"/>
      </w:r>
      <w:r w:rsidR="00210E02" w:rsidRPr="00467BDD">
        <w:t xml:space="preserve"> provides a screenshot of the PC Application with a script loaded and two channels of acquired data overlaid on the same plot.</w:t>
      </w:r>
    </w:p>
    <w:p w:rsidR="00614E3B" w:rsidRDefault="00EC1751" w:rsidP="00EC1751">
      <w:pPr>
        <w:ind w:firstLine="0"/>
        <w:jc w:val="center"/>
      </w:pPr>
      <w:r w:rsidRPr="00467BDD">
        <w:rPr>
          <w:noProof/>
        </w:rPr>
        <w:drawing>
          <wp:inline distT="0" distB="0" distL="0" distR="0">
            <wp:extent cx="5486400" cy="4067322"/>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1" cstate="print"/>
                    <a:srcRect/>
                    <a:stretch>
                      <a:fillRect/>
                    </a:stretch>
                  </pic:blipFill>
                  <pic:spPr bwMode="auto">
                    <a:xfrm>
                      <a:off x="0" y="0"/>
                      <a:ext cx="5486400" cy="4067322"/>
                    </a:xfrm>
                    <a:prstGeom prst="rect">
                      <a:avLst/>
                    </a:prstGeom>
                    <a:noFill/>
                    <a:ln w="9525">
                      <a:noFill/>
                      <a:miter lim="800000"/>
                      <a:headEnd/>
                      <a:tailEnd/>
                    </a:ln>
                  </pic:spPr>
                </pic:pic>
              </a:graphicData>
            </a:graphic>
          </wp:inline>
        </w:drawing>
      </w:r>
    </w:p>
    <w:p w:rsidR="00110307" w:rsidRPr="00467BDD" w:rsidRDefault="00110307" w:rsidP="00EC1751">
      <w:pPr>
        <w:ind w:firstLine="0"/>
        <w:jc w:val="center"/>
      </w:pPr>
      <w:bookmarkStart w:id="1201" w:name="_Ref368233509"/>
      <w:bookmarkStart w:id="1202" w:name="_Toc373086283"/>
      <w:r w:rsidRPr="009E2D55">
        <w:t xml:space="preserve">Figure </w:t>
      </w:r>
      <w:fldSimple w:instr=" SEQ Figure \* ARABIC ">
        <w:ins w:id="1203" w:author="kbatzer" w:date="2013-11-24T19:54:00Z">
          <w:r w:rsidR="00DC0366">
            <w:rPr>
              <w:noProof/>
            </w:rPr>
            <w:t>27</w:t>
          </w:r>
        </w:ins>
        <w:del w:id="1204" w:author="kbatzer" w:date="2013-11-24T19:52:00Z">
          <w:r w:rsidR="00361446" w:rsidDel="00DC0366">
            <w:rPr>
              <w:noProof/>
            </w:rPr>
            <w:delText>25</w:delText>
          </w:r>
        </w:del>
      </w:fldSimple>
      <w:bookmarkEnd w:id="1201"/>
      <w:r w:rsidRPr="009E2D55">
        <w:t>:</w:t>
      </w:r>
      <w:r>
        <w:t xml:space="preserve"> Data Acquisition and Stimulation Control Center</w:t>
      </w:r>
      <w:bookmarkEnd w:id="1202"/>
    </w:p>
    <w:p w:rsidR="00EA0279" w:rsidRPr="00467BDD" w:rsidRDefault="00EA0279" w:rsidP="00EA0279">
      <w:pPr>
        <w:pStyle w:val="Heading3"/>
        <w:pageBreakBefore/>
      </w:pPr>
      <w:bookmarkStart w:id="1205" w:name="_Toc373086236"/>
      <w:r w:rsidRPr="00467BDD">
        <w:lastRenderedPageBreak/>
        <w:t>PC Application Design</w:t>
      </w:r>
      <w:bookmarkEnd w:id="1205"/>
    </w:p>
    <w:p w:rsidR="00EA0279" w:rsidRPr="00467BDD" w:rsidRDefault="00C51EBF" w:rsidP="00EA0279">
      <w:r>
        <w:fldChar w:fldCharType="begin"/>
      </w:r>
      <w:r w:rsidR="009E2D55">
        <w:instrText xml:space="preserve"> REF _Ref368147013 \h </w:instrText>
      </w:r>
      <w:r>
        <w:fldChar w:fldCharType="separate"/>
      </w:r>
      <w:ins w:id="1206" w:author="kbatzer" w:date="2013-11-24T19:54:00Z">
        <w:r w:rsidR="00DC0366">
          <w:t xml:space="preserve">Figure </w:t>
        </w:r>
        <w:r w:rsidR="00DC0366">
          <w:rPr>
            <w:noProof/>
          </w:rPr>
          <w:t>28</w:t>
        </w:r>
      </w:ins>
      <w:del w:id="1207" w:author="kbatzer" w:date="2013-11-24T19:52:00Z">
        <w:r w:rsidR="00361446" w:rsidDel="00DC0366">
          <w:delText xml:space="preserve">Figure </w:delText>
        </w:r>
        <w:r w:rsidR="00361446" w:rsidDel="00DC0366">
          <w:rPr>
            <w:noProof/>
          </w:rPr>
          <w:delText>26</w:delText>
        </w:r>
      </w:del>
      <w:r>
        <w:fldChar w:fldCharType="end"/>
      </w:r>
      <w:r w:rsidR="00BC09AF">
        <w:t xml:space="preserve"> </w:t>
      </w:r>
      <w:r w:rsidR="00EA0279" w:rsidRPr="00467BDD">
        <w:t xml:space="preserve">provides the class diagram for the </w:t>
      </w:r>
      <w:r w:rsidR="00463727">
        <w:t>Data Acquisition and Stimulation</w:t>
      </w:r>
      <w:r w:rsidR="00EA0279" w:rsidRPr="00467BDD">
        <w:t xml:space="preserve"> Control Center.  Each of the primary functional classes </w:t>
      </w:r>
      <w:r w:rsidR="00BC09AF" w:rsidRPr="00467BDD">
        <w:t>is</w:t>
      </w:r>
      <w:r w:rsidR="00EA0279" w:rsidRPr="00467BDD">
        <w:t xml:space="preserve"> displayed, ignoring the main window class and a few other supporting classes.</w:t>
      </w:r>
    </w:p>
    <w:p w:rsidR="00EA0279" w:rsidRDefault="00EA0279" w:rsidP="00EA0279">
      <w:pPr>
        <w:ind w:firstLine="0"/>
      </w:pPr>
      <w:r w:rsidRPr="00467BDD">
        <w:rPr>
          <w:noProof/>
        </w:rPr>
        <w:drawing>
          <wp:inline distT="0" distB="0" distL="0" distR="0">
            <wp:extent cx="5491100" cy="1413164"/>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srcRect t="45662"/>
                    <a:stretch>
                      <a:fillRect/>
                    </a:stretch>
                  </pic:blipFill>
                  <pic:spPr bwMode="auto">
                    <a:xfrm>
                      <a:off x="0" y="0"/>
                      <a:ext cx="5491100" cy="1413164"/>
                    </a:xfrm>
                    <a:prstGeom prst="rect">
                      <a:avLst/>
                    </a:prstGeom>
                    <a:noFill/>
                    <a:ln w="9525">
                      <a:noFill/>
                      <a:miter lim="800000"/>
                      <a:headEnd/>
                      <a:tailEnd/>
                    </a:ln>
                  </pic:spPr>
                </pic:pic>
              </a:graphicData>
            </a:graphic>
          </wp:inline>
        </w:drawing>
      </w:r>
    </w:p>
    <w:p w:rsidR="00110307" w:rsidRPr="00467BDD" w:rsidRDefault="00110307" w:rsidP="00110307">
      <w:pPr>
        <w:ind w:firstLine="0"/>
        <w:jc w:val="center"/>
      </w:pPr>
      <w:bookmarkStart w:id="1208" w:name="_Ref368147013"/>
      <w:bookmarkStart w:id="1209" w:name="_Ref368147012"/>
      <w:bookmarkStart w:id="1210" w:name="_Toc373086284"/>
      <w:r>
        <w:t xml:space="preserve">Figure </w:t>
      </w:r>
      <w:r w:rsidR="00C51EBF" w:rsidRPr="000B5F73">
        <w:fldChar w:fldCharType="begin"/>
      </w:r>
      <w:r w:rsidR="00624F31" w:rsidRPr="000B5F73">
        <w:instrText xml:space="preserve"> SEQ Figure \* ARABIC </w:instrText>
      </w:r>
      <w:r w:rsidR="00C51EBF" w:rsidRPr="000B5F73">
        <w:fldChar w:fldCharType="separate"/>
      </w:r>
      <w:ins w:id="1211" w:author="kbatzer" w:date="2013-11-24T19:54:00Z">
        <w:r w:rsidR="00DC0366">
          <w:rPr>
            <w:noProof/>
          </w:rPr>
          <w:t>28</w:t>
        </w:r>
      </w:ins>
      <w:del w:id="1212" w:author="kbatzer" w:date="2013-11-24T19:52:00Z">
        <w:r w:rsidR="00361446" w:rsidDel="00DC0366">
          <w:rPr>
            <w:noProof/>
          </w:rPr>
          <w:delText>26</w:delText>
        </w:r>
      </w:del>
      <w:r w:rsidR="00C51EBF" w:rsidRPr="000B5F73">
        <w:fldChar w:fldCharType="end"/>
      </w:r>
      <w:bookmarkEnd w:id="1208"/>
      <w:r w:rsidR="00463727">
        <w:t>: DA</w:t>
      </w:r>
      <w:r>
        <w:t>S</w:t>
      </w:r>
      <w:r w:rsidR="00463727">
        <w:t>CC</w:t>
      </w:r>
      <w:r>
        <w:t xml:space="preserve"> </w:t>
      </w:r>
      <w:r w:rsidR="00BC09AF">
        <w:t>class diagram</w:t>
      </w:r>
      <w:bookmarkEnd w:id="1209"/>
      <w:bookmarkEnd w:id="1210"/>
      <w:r>
        <w:t xml:space="preserve"> </w:t>
      </w:r>
    </w:p>
    <w:p w:rsidR="00EA0279" w:rsidRPr="00467BDD" w:rsidRDefault="00EA0279" w:rsidP="00EA0279">
      <w:pPr>
        <w:pStyle w:val="Heading4"/>
      </w:pPr>
      <w:r w:rsidRPr="00467BDD">
        <w:t>Channels Class</w:t>
      </w:r>
    </w:p>
    <w:p w:rsidR="00EA0279" w:rsidRPr="00467BDD" w:rsidRDefault="00EA0279" w:rsidP="00EA0279">
      <w:r w:rsidRPr="00467BDD">
        <w:t xml:space="preserve">The Channels class serves as a container for channel configuration data.  The current version of </w:t>
      </w:r>
      <w:r w:rsidR="00C62552">
        <w:t>DASCC</w:t>
      </w:r>
      <w:r w:rsidRPr="00467BDD">
        <w:t xml:space="preserve"> supports from 1 to 8 active channels, each of which can be configured for Stimulation or Acquisition.  </w:t>
      </w:r>
    </w:p>
    <w:p w:rsidR="00EA0279" w:rsidRDefault="00EA0279" w:rsidP="00EA0279">
      <w:pPr>
        <w:ind w:firstLine="0"/>
      </w:pPr>
      <w:r w:rsidRPr="00467BDD">
        <w:rPr>
          <w:noProof/>
        </w:rPr>
        <w:drawing>
          <wp:inline distT="0" distB="0" distL="0" distR="0">
            <wp:extent cx="5217184" cy="1535354"/>
            <wp:effectExtent l="19050" t="0" r="2516"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r="23573" b="61481"/>
                    <a:stretch>
                      <a:fillRect/>
                    </a:stretch>
                  </pic:blipFill>
                  <pic:spPr bwMode="auto">
                    <a:xfrm>
                      <a:off x="0" y="0"/>
                      <a:ext cx="5223348" cy="1537168"/>
                    </a:xfrm>
                    <a:prstGeom prst="rect">
                      <a:avLst/>
                    </a:prstGeom>
                    <a:noFill/>
                    <a:ln w="9525">
                      <a:noFill/>
                      <a:miter lim="800000"/>
                      <a:headEnd/>
                      <a:tailEnd/>
                    </a:ln>
                  </pic:spPr>
                </pic:pic>
              </a:graphicData>
            </a:graphic>
          </wp:inline>
        </w:drawing>
      </w:r>
    </w:p>
    <w:p w:rsidR="004115B6" w:rsidRPr="00467BDD" w:rsidRDefault="004115B6" w:rsidP="004115B6">
      <w:pPr>
        <w:ind w:firstLine="0"/>
        <w:jc w:val="center"/>
      </w:pPr>
      <w:bookmarkStart w:id="1213" w:name="_Ref368233566"/>
      <w:bookmarkStart w:id="1214" w:name="_Toc373086285"/>
      <w:r w:rsidRPr="009E2D55">
        <w:t xml:space="preserve">Figure </w:t>
      </w:r>
      <w:fldSimple w:instr=" SEQ Figure \* ARABIC ">
        <w:ins w:id="1215" w:author="kbatzer" w:date="2013-11-24T19:54:00Z">
          <w:r w:rsidR="00DC0366">
            <w:rPr>
              <w:noProof/>
            </w:rPr>
            <w:t>29</w:t>
          </w:r>
        </w:ins>
        <w:del w:id="1216" w:author="kbatzer" w:date="2013-11-24T19:52:00Z">
          <w:r w:rsidR="00361446" w:rsidDel="00DC0366">
            <w:rPr>
              <w:noProof/>
            </w:rPr>
            <w:delText>27</w:delText>
          </w:r>
        </w:del>
      </w:fldSimple>
      <w:bookmarkEnd w:id="1213"/>
      <w:r w:rsidRPr="009E2D55">
        <w:t xml:space="preserve">: </w:t>
      </w:r>
      <w:r w:rsidR="001843C7">
        <w:t>DASCC</w:t>
      </w:r>
      <w:r>
        <w:t xml:space="preserve"> Channel Configuration</w:t>
      </w:r>
      <w:bookmarkEnd w:id="1214"/>
    </w:p>
    <w:p w:rsidR="00EA0279" w:rsidRPr="00467BDD" w:rsidRDefault="00C51EBF" w:rsidP="00EA0279">
      <w:r>
        <w:fldChar w:fldCharType="begin"/>
      </w:r>
      <w:r w:rsidR="009E2D55">
        <w:instrText xml:space="preserve"> REF _Ref368233566 \h </w:instrText>
      </w:r>
      <w:r>
        <w:fldChar w:fldCharType="separate"/>
      </w:r>
      <w:ins w:id="1217" w:author="kbatzer" w:date="2013-11-24T19:54:00Z">
        <w:r w:rsidR="00DC0366" w:rsidRPr="009E2D55">
          <w:t xml:space="preserve">Figure </w:t>
        </w:r>
        <w:r w:rsidR="00DC0366">
          <w:rPr>
            <w:noProof/>
          </w:rPr>
          <w:t>29</w:t>
        </w:r>
      </w:ins>
      <w:del w:id="1218" w:author="kbatzer" w:date="2013-11-24T19:40:00Z">
        <w:r w:rsidR="00A455A1" w:rsidRPr="009E2D55" w:rsidDel="00361446">
          <w:delText xml:space="preserve">Figure </w:delText>
        </w:r>
        <w:r w:rsidR="00A455A1" w:rsidDel="00361446">
          <w:rPr>
            <w:noProof/>
          </w:rPr>
          <w:delText>27</w:delText>
        </w:r>
      </w:del>
      <w:r>
        <w:fldChar w:fldCharType="end"/>
      </w:r>
      <w:r w:rsidR="00EA0279" w:rsidRPr="00467BDD">
        <w:t xml:space="preserve"> shows the portion of the GUI that is bound directly to each active Channels class object.  By changing “Active Channels” the </w:t>
      </w:r>
      <w:proofErr w:type="gramStart"/>
      <w:r w:rsidR="00EA0279" w:rsidRPr="00467BDD">
        <w:t>number of Channels class objects are</w:t>
      </w:r>
      <w:proofErr w:type="gramEnd"/>
      <w:r w:rsidR="00EA0279" w:rsidRPr="00467BDD">
        <w:t xml:space="preserve"> </w:t>
      </w:r>
      <w:r w:rsidR="004115B6">
        <w:t>displayed</w:t>
      </w:r>
      <w:r w:rsidR="00EA0279" w:rsidRPr="00467BDD">
        <w:t xml:space="preserve"> and each can be configured within the data grid view.  Double Clicking the “Waveform File” column launches an “Open File” dialog box allowing the </w:t>
      </w:r>
      <w:r w:rsidR="00EA0279" w:rsidRPr="00467BDD">
        <w:lastRenderedPageBreak/>
        <w:t xml:space="preserve">user to point directly to the desired waveform file.  The Switch 1-4 settings provided allow for future control of the pre-amp switches; RTSC does not yet support direct control of these switches.    </w:t>
      </w:r>
    </w:p>
    <w:p w:rsidR="00EA0279" w:rsidRPr="00467BDD" w:rsidRDefault="00EA0279" w:rsidP="00EA0279">
      <w:pPr>
        <w:pStyle w:val="Heading4"/>
      </w:pPr>
      <w:bookmarkStart w:id="1219" w:name="_Ref368243425"/>
      <w:r w:rsidRPr="00467BDD">
        <w:t>Graphing Class</w:t>
      </w:r>
      <w:bookmarkEnd w:id="1219"/>
    </w:p>
    <w:p w:rsidR="00EA0279" w:rsidRPr="00467BDD" w:rsidRDefault="00EA0279" w:rsidP="00EA0279">
      <w:r w:rsidRPr="00467BDD">
        <w:t>The Graphing Class provides graphing functionality and control over the set of data that is currently displayed.  It leverages the Dynamic Data Display [</w:t>
      </w:r>
      <w:r w:rsidR="00C51EBF">
        <w:fldChar w:fldCharType="begin"/>
      </w:r>
      <w:r w:rsidR="00A848EB">
        <w:instrText xml:space="preserve"> REF Ref_DynamicDataDisplay_2013 \h </w:instrText>
      </w:r>
      <w:r w:rsidR="00C51EBF">
        <w:fldChar w:fldCharType="separate"/>
      </w:r>
      <w:r w:rsidR="00DC0366">
        <w:rPr>
          <w:noProof/>
        </w:rPr>
        <w:t>27</w:t>
      </w:r>
      <w:r w:rsidR="00C51EBF">
        <w:fldChar w:fldCharType="end"/>
      </w:r>
      <w:r w:rsidRPr="00467BDD">
        <w:t xml:space="preserve">] graphing library.  Support has ceased for the library but the base functionality it provides suited this application and it is available under Microsoft Reciprocal License (Ms-RL), a Microsoft open-source license. </w:t>
      </w:r>
      <w:r w:rsidR="00C51EBF">
        <w:fldChar w:fldCharType="begin"/>
      </w:r>
      <w:r w:rsidR="009E2D55">
        <w:instrText xml:space="preserve"> REF _Ref368233666 \h </w:instrText>
      </w:r>
      <w:r w:rsidR="00C51EBF">
        <w:fldChar w:fldCharType="separate"/>
      </w:r>
      <w:ins w:id="1220" w:author="kbatzer" w:date="2013-11-24T19:54:00Z">
        <w:r w:rsidR="00DC0366" w:rsidRPr="009E2D55">
          <w:t xml:space="preserve">Figure </w:t>
        </w:r>
        <w:r w:rsidR="00DC0366">
          <w:rPr>
            <w:noProof/>
          </w:rPr>
          <w:t>30</w:t>
        </w:r>
      </w:ins>
      <w:del w:id="1221" w:author="kbatzer" w:date="2013-11-24T19:40:00Z">
        <w:r w:rsidR="00A455A1" w:rsidRPr="009E2D55" w:rsidDel="00361446">
          <w:delText xml:space="preserve">Figure </w:delText>
        </w:r>
        <w:r w:rsidR="00A455A1" w:rsidDel="00361446">
          <w:rPr>
            <w:noProof/>
          </w:rPr>
          <w:delText>28</w:delText>
        </w:r>
      </w:del>
      <w:r w:rsidR="00C51EBF">
        <w:fldChar w:fldCharType="end"/>
      </w:r>
      <w:r w:rsidRPr="00467BDD">
        <w:t xml:space="preserve"> shows the Graphing view and related controls.</w:t>
      </w:r>
    </w:p>
    <w:p w:rsidR="00EA0279" w:rsidRPr="00467BDD" w:rsidRDefault="00EA0279" w:rsidP="00EA0279">
      <w:pPr>
        <w:ind w:firstLine="0"/>
        <w:jc w:val="center"/>
      </w:pPr>
      <w:r w:rsidRPr="00467BDD">
        <w:rPr>
          <w:noProof/>
        </w:rPr>
        <w:drawing>
          <wp:inline distT="0" distB="0" distL="0" distR="0">
            <wp:extent cx="5489295" cy="2516429"/>
            <wp:effectExtent l="19050" t="0" r="0" b="0"/>
            <wp:docPr id="19"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1" cstate="print"/>
                    <a:srcRect t="38129"/>
                    <a:stretch>
                      <a:fillRect/>
                    </a:stretch>
                  </pic:blipFill>
                  <pic:spPr bwMode="auto">
                    <a:xfrm>
                      <a:off x="0" y="0"/>
                      <a:ext cx="5489295" cy="2516429"/>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1222" w:name="_Ref368233666"/>
      <w:bookmarkStart w:id="1223" w:name="_Toc373086286"/>
      <w:r w:rsidRPr="009E2D55">
        <w:t xml:space="preserve">Figure </w:t>
      </w:r>
      <w:fldSimple w:instr=" SEQ Figure \* ARABIC ">
        <w:ins w:id="1224" w:author="kbatzer" w:date="2013-11-24T19:54:00Z">
          <w:r w:rsidR="00DC0366">
            <w:rPr>
              <w:noProof/>
            </w:rPr>
            <w:t>30</w:t>
          </w:r>
        </w:ins>
        <w:del w:id="1225" w:author="kbatzer" w:date="2013-11-24T19:52:00Z">
          <w:r w:rsidR="00361446" w:rsidDel="00DC0366">
            <w:rPr>
              <w:noProof/>
            </w:rPr>
            <w:delText>28</w:delText>
          </w:r>
        </w:del>
      </w:fldSimple>
      <w:bookmarkEnd w:id="1222"/>
      <w:r w:rsidRPr="009E2D55">
        <w:t xml:space="preserve">: </w:t>
      </w:r>
      <w:r w:rsidR="001843C7">
        <w:t>DASCC</w:t>
      </w:r>
      <w:r w:rsidRPr="00467BDD">
        <w:t xml:space="preserve"> Graphing View</w:t>
      </w:r>
      <w:bookmarkEnd w:id="1223"/>
    </w:p>
    <w:p w:rsidR="00EA0279" w:rsidRPr="00467BDD" w:rsidRDefault="00EA0279" w:rsidP="00EA0279">
      <w:pPr>
        <w:ind w:firstLine="0"/>
      </w:pPr>
      <w:r w:rsidRPr="00467BDD">
        <w:tab/>
        <w:t xml:space="preserve">After data is acquired it can be loaded into the Graphing view by selecting the “Graphing” tab and hitting the “Load File” button.  Based on the number of channels contained within the loaded data the “Select Channels to Graph” list box will be populated and the first channel will be selected.  </w:t>
      </w:r>
      <w:r w:rsidR="004F39D6">
        <w:t>Data from multiple channels</w:t>
      </w:r>
      <w:r w:rsidRPr="00467BDD">
        <w:t xml:space="preserve"> can be overlaid using </w:t>
      </w:r>
      <w:proofErr w:type="spellStart"/>
      <w:r w:rsidRPr="00467BDD">
        <w:t>Ctrl+LeftMouse</w:t>
      </w:r>
      <w:proofErr w:type="spellEnd"/>
      <w:r w:rsidRPr="00467BDD">
        <w:t xml:space="preserve"> to select and deselect channels.  Due to the</w:t>
      </w:r>
      <w:r w:rsidR="00DE6E78">
        <w:t xml:space="preserve"> large</w:t>
      </w:r>
      <w:r w:rsidRPr="00467BDD">
        <w:t xml:space="preserve"> number of samples each data file can hold</w:t>
      </w:r>
      <w:r w:rsidR="00AA1E92">
        <w:t>,</w:t>
      </w:r>
      <w:r w:rsidRPr="00467BDD">
        <w:t xml:space="preserve"> the view is divided into a configurable number of </w:t>
      </w:r>
      <w:r w:rsidRPr="00467BDD">
        <w:lastRenderedPageBreak/>
        <w:t>samples selected using the “</w:t>
      </w:r>
      <w:proofErr w:type="spellStart"/>
      <w:r w:rsidRPr="00467BDD">
        <w:t>NumSamples</w:t>
      </w:r>
      <w:proofErr w:type="spellEnd"/>
      <w:r w:rsidRPr="00467BDD">
        <w:t xml:space="preserve">” control.  Upon dividing data, the slider bar is used to move through each </w:t>
      </w:r>
      <w:proofErr w:type="spellStart"/>
      <w:r w:rsidRPr="00467BDD">
        <w:t>NumSamples</w:t>
      </w:r>
      <w:proofErr w:type="spellEnd"/>
      <w:r w:rsidRPr="00467BDD">
        <w:t xml:space="preserve"> set of data.  The current set index is shown in the “</w:t>
      </w:r>
      <w:proofErr w:type="spellStart"/>
      <w:r w:rsidRPr="00467BDD">
        <w:t>GraphView</w:t>
      </w:r>
      <w:proofErr w:type="spellEnd"/>
      <w:r w:rsidRPr="00467BDD">
        <w:t>” textbox.</w:t>
      </w:r>
    </w:p>
    <w:p w:rsidR="00EA0279" w:rsidRPr="00467BDD" w:rsidRDefault="00EA0279" w:rsidP="000B5F73">
      <w:pPr>
        <w:pStyle w:val="Heading4"/>
        <w:keepNext/>
      </w:pPr>
      <w:proofErr w:type="spellStart"/>
      <w:r w:rsidRPr="00467BDD">
        <w:t>GraphingData</w:t>
      </w:r>
      <w:proofErr w:type="spellEnd"/>
      <w:r w:rsidRPr="00467BDD">
        <w:t xml:space="preserve"> Class</w:t>
      </w:r>
    </w:p>
    <w:p w:rsidR="00EA0279" w:rsidRPr="00467BDD" w:rsidRDefault="00EA0279" w:rsidP="00EA0279">
      <w:r w:rsidRPr="00467BDD">
        <w:t xml:space="preserve">The </w:t>
      </w:r>
      <w:proofErr w:type="spellStart"/>
      <w:r w:rsidRPr="00467BDD">
        <w:t>GraphingData</w:t>
      </w:r>
      <w:proofErr w:type="spellEnd"/>
      <w:r w:rsidRPr="00467BDD">
        <w:t xml:space="preserve"> class serves as a container for the data loaded from file and the data that is displayed in the Graphing view.  For more details on graphing functionality see the Graphing Class.</w:t>
      </w:r>
    </w:p>
    <w:p w:rsidR="00EA0279" w:rsidRPr="00467BDD" w:rsidRDefault="00EA0279" w:rsidP="00EA0279">
      <w:pPr>
        <w:pStyle w:val="Heading4"/>
      </w:pPr>
      <w:r w:rsidRPr="00467BDD">
        <w:t>Scripting Class</w:t>
      </w:r>
    </w:p>
    <w:p w:rsidR="00EA0279" w:rsidRPr="00467BDD" w:rsidRDefault="00EA0279" w:rsidP="00EA0279">
      <w:r w:rsidRPr="00467BDD">
        <w:t xml:space="preserve">The Scripting class interprets user scripts and triggers the appropriate actions sequentially.  </w:t>
      </w:r>
      <w:r w:rsidR="009E2D55">
        <w:t xml:space="preserve">The </w:t>
      </w:r>
      <w:r w:rsidR="00C51EBF">
        <w:fldChar w:fldCharType="begin"/>
      </w:r>
      <w:r w:rsidR="009E2D55">
        <w:instrText xml:space="preserve"> REF _Ref368233732 \h </w:instrText>
      </w:r>
      <w:r w:rsidR="00C51EBF">
        <w:fldChar w:fldCharType="separate"/>
      </w:r>
      <w:ins w:id="1226" w:author="kbatzer" w:date="2013-11-24T19:54:00Z">
        <w:r w:rsidR="00DC0366">
          <w:t>DASCC</w:t>
        </w:r>
        <w:r w:rsidR="00DC0366" w:rsidRPr="00467BDD">
          <w:t xml:space="preserve"> Scripting Commands</w:t>
        </w:r>
      </w:ins>
      <w:del w:id="1227" w:author="kbatzer" w:date="2013-11-24T19:40:00Z">
        <w:r w:rsidR="00A455A1" w:rsidDel="00361446">
          <w:delText>DASCC</w:delText>
        </w:r>
        <w:r w:rsidR="00A455A1" w:rsidRPr="00467BDD" w:rsidDel="00361446">
          <w:delText xml:space="preserve"> Scripting Commands</w:delText>
        </w:r>
      </w:del>
      <w:r w:rsidR="00C51EBF">
        <w:fldChar w:fldCharType="end"/>
      </w:r>
      <w:r w:rsidR="009E2D55">
        <w:t xml:space="preserve"> appendix</w:t>
      </w:r>
      <w:r w:rsidRPr="00467BDD">
        <w:t xml:space="preserve"> provides an overview of the supported scripting commands.</w:t>
      </w:r>
    </w:p>
    <w:p w:rsidR="00EA0279" w:rsidRPr="00467BDD" w:rsidRDefault="00EA0279" w:rsidP="00EA0279">
      <w:pPr>
        <w:ind w:firstLine="0"/>
        <w:jc w:val="center"/>
      </w:pPr>
      <w:r w:rsidRPr="00467BDD">
        <w:rPr>
          <w:noProof/>
        </w:rPr>
        <w:drawing>
          <wp:inline distT="0" distB="0" distL="0" distR="0">
            <wp:extent cx="1651000" cy="1428750"/>
            <wp:effectExtent l="19050" t="0" r="6350" b="0"/>
            <wp:docPr id="20"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1" cstate="print"/>
                    <a:srcRect l="69213" t="3744" r="694" b="61155"/>
                    <a:stretch>
                      <a:fillRect/>
                    </a:stretch>
                  </pic:blipFill>
                  <pic:spPr bwMode="auto">
                    <a:xfrm>
                      <a:off x="0" y="0"/>
                      <a:ext cx="1651000" cy="1428750"/>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1228" w:name="_Ref368233761"/>
      <w:bookmarkStart w:id="1229" w:name="_Toc373086287"/>
      <w:r w:rsidRPr="00467BDD">
        <w:t xml:space="preserve">Figure </w:t>
      </w:r>
      <w:fldSimple w:instr=" SEQ Figure \* ARABIC ">
        <w:ins w:id="1230" w:author="kbatzer" w:date="2013-11-24T19:54:00Z">
          <w:r w:rsidR="00DC0366">
            <w:rPr>
              <w:noProof/>
            </w:rPr>
            <w:t>31</w:t>
          </w:r>
        </w:ins>
        <w:del w:id="1231" w:author="kbatzer" w:date="2013-11-24T19:52:00Z">
          <w:r w:rsidR="00361446" w:rsidDel="00DC0366">
            <w:rPr>
              <w:noProof/>
            </w:rPr>
            <w:delText>29</w:delText>
          </w:r>
        </w:del>
      </w:fldSimple>
      <w:bookmarkEnd w:id="1228"/>
      <w:r w:rsidRPr="009E2D55">
        <w:t xml:space="preserve">: </w:t>
      </w:r>
      <w:r w:rsidR="006753F8">
        <w:t>DASCC</w:t>
      </w:r>
      <w:r w:rsidRPr="00467BDD">
        <w:t xml:space="preserve"> Scripting View</w:t>
      </w:r>
      <w:bookmarkEnd w:id="1229"/>
    </w:p>
    <w:p w:rsidR="00EA0279" w:rsidRPr="00467BDD" w:rsidRDefault="00EA0279" w:rsidP="00EA0279">
      <w:pPr>
        <w:ind w:firstLine="0"/>
      </w:pPr>
      <w:r w:rsidRPr="00467BDD">
        <w:tab/>
      </w:r>
      <w:r w:rsidR="00C51EBF">
        <w:fldChar w:fldCharType="begin"/>
      </w:r>
      <w:r w:rsidR="009E2D55">
        <w:instrText xml:space="preserve"> REF _Ref368233761 \h </w:instrText>
      </w:r>
      <w:r w:rsidR="00C51EBF">
        <w:fldChar w:fldCharType="separate"/>
      </w:r>
      <w:ins w:id="1232" w:author="kbatzer" w:date="2013-11-24T19:54:00Z">
        <w:r w:rsidR="00DC0366" w:rsidRPr="00467BDD">
          <w:t xml:space="preserve">Figure </w:t>
        </w:r>
        <w:r w:rsidR="00DC0366">
          <w:rPr>
            <w:noProof/>
          </w:rPr>
          <w:t>31</w:t>
        </w:r>
      </w:ins>
      <w:del w:id="1233" w:author="kbatzer" w:date="2013-11-24T19:40:00Z">
        <w:r w:rsidR="00A455A1" w:rsidRPr="00467BDD" w:rsidDel="00361446">
          <w:delText xml:space="preserve">Figure </w:delText>
        </w:r>
        <w:r w:rsidR="00A455A1" w:rsidDel="00361446">
          <w:rPr>
            <w:noProof/>
          </w:rPr>
          <w:delText>29</w:delText>
        </w:r>
      </w:del>
      <w:r w:rsidR="00C51EBF">
        <w:fldChar w:fldCharType="end"/>
      </w:r>
      <w:r w:rsidRPr="00467BDD">
        <w:t xml:space="preserve"> shows the scripting view with a loaded script.  “Load Script” allows the user to select a script file to load.  “Save Script As” with save the currently loaded script to file.  “Run Script” sequentially performs the script commands currently loaded.</w:t>
      </w:r>
    </w:p>
    <w:p w:rsidR="00EA0279" w:rsidRPr="00467BDD" w:rsidRDefault="00EA0279" w:rsidP="000B5F73">
      <w:pPr>
        <w:pStyle w:val="Heading4"/>
        <w:keepNext/>
      </w:pPr>
      <w:r w:rsidRPr="00467BDD">
        <w:t>RS232 Communication Class</w:t>
      </w:r>
    </w:p>
    <w:p w:rsidR="00EA0279" w:rsidRPr="00467BDD" w:rsidRDefault="00EA0279" w:rsidP="00EA0279">
      <w:r w:rsidRPr="00467BDD">
        <w:t xml:space="preserve">The RS232 Communication class provides the functionality of opening a port, closing a port, sending data, and receiving data.  The </w:t>
      </w:r>
      <w:proofErr w:type="spellStart"/>
      <w:r w:rsidRPr="00467BDD">
        <w:t>FPGA_Commands</w:t>
      </w:r>
      <w:proofErr w:type="spellEnd"/>
      <w:r w:rsidRPr="00467BDD">
        <w:t xml:space="preserve"> class contains a </w:t>
      </w:r>
      <w:r w:rsidRPr="00467BDD">
        <w:lastRenderedPageBreak/>
        <w:t xml:space="preserve">RS322 Communication class object for performing serial communication.  Manual and scripted commands using the </w:t>
      </w:r>
      <w:r w:rsidR="00C51EBF">
        <w:fldChar w:fldCharType="begin"/>
      </w:r>
      <w:r w:rsidR="00A56DE7">
        <w:instrText xml:space="preserve"> REF _Ref368842142 \h </w:instrText>
      </w:r>
      <w:r w:rsidR="00C51EBF">
        <w:fldChar w:fldCharType="separate"/>
      </w:r>
      <w:ins w:id="1234" w:author="kbatzer" w:date="2013-11-24T19:54:00Z">
        <w:r w:rsidR="00DC0366">
          <w:t>RTSC</w:t>
        </w:r>
        <w:r w:rsidR="00DC0366" w:rsidRPr="00467BDD">
          <w:t xml:space="preserve"> Application Programm</w:t>
        </w:r>
        <w:r w:rsidR="00DC0366">
          <w:t>ing</w:t>
        </w:r>
        <w:r w:rsidR="00DC0366" w:rsidRPr="00467BDD">
          <w:t xml:space="preserve"> Interface (API)</w:t>
        </w:r>
      </w:ins>
      <w:del w:id="1235"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C51EBF">
        <w:fldChar w:fldCharType="end"/>
      </w:r>
      <w:r w:rsidR="00A56DE7">
        <w:t xml:space="preserve"> </w:t>
      </w:r>
      <w:r w:rsidRPr="00467BDD">
        <w:t>are transmitted to the RTSC using the RS232 Communication Class.</w:t>
      </w:r>
    </w:p>
    <w:p w:rsidR="00EA0279" w:rsidRPr="00467BDD" w:rsidRDefault="00EA0279" w:rsidP="00EA0279">
      <w:pPr>
        <w:pStyle w:val="Heading4"/>
      </w:pPr>
      <w:proofErr w:type="spellStart"/>
      <w:r w:rsidRPr="00467BDD">
        <w:t>FPGA_Commands</w:t>
      </w:r>
      <w:proofErr w:type="spellEnd"/>
      <w:r w:rsidRPr="00467BDD">
        <w:t xml:space="preserve"> Class</w:t>
      </w:r>
    </w:p>
    <w:p w:rsidR="00EA0279" w:rsidRPr="00467BDD" w:rsidRDefault="00EA0279" w:rsidP="00EA0279">
      <w:r w:rsidRPr="00467BDD">
        <w:t xml:space="preserve">The FPGA Commands class builds </w:t>
      </w:r>
      <w:r w:rsidR="00C51EBF">
        <w:fldChar w:fldCharType="begin"/>
      </w:r>
      <w:r w:rsidR="00A56DE7">
        <w:instrText xml:space="preserve"> REF _Ref368842142 \h </w:instrText>
      </w:r>
      <w:r w:rsidR="00C51EBF">
        <w:fldChar w:fldCharType="separate"/>
      </w:r>
      <w:ins w:id="1236" w:author="kbatzer" w:date="2013-11-24T19:54:00Z">
        <w:r w:rsidR="00DC0366">
          <w:t>RTSC</w:t>
        </w:r>
        <w:r w:rsidR="00DC0366" w:rsidRPr="00467BDD">
          <w:t xml:space="preserve"> Application Programm</w:t>
        </w:r>
        <w:r w:rsidR="00DC0366">
          <w:t>ing</w:t>
        </w:r>
        <w:r w:rsidR="00DC0366" w:rsidRPr="00467BDD">
          <w:t xml:space="preserve"> Interface (API)</w:t>
        </w:r>
      </w:ins>
      <w:del w:id="1237"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C51EBF">
        <w:fldChar w:fldCharType="end"/>
      </w:r>
      <w:r w:rsidRPr="00467BDD">
        <w:t xml:space="preserve"> requests provided the command to send and the appropriate parameters.  It contains a RS322 Communication class object for performing serial communication.  </w:t>
      </w:r>
    </w:p>
    <w:p w:rsidR="00EA0279" w:rsidRPr="00467BDD" w:rsidRDefault="00EA0279" w:rsidP="00EA0279">
      <w:pPr>
        <w:pStyle w:val="Heading4"/>
      </w:pPr>
      <w:proofErr w:type="spellStart"/>
      <w:r w:rsidRPr="00467BDD">
        <w:t>CypressDataAcq</w:t>
      </w:r>
      <w:proofErr w:type="spellEnd"/>
      <w:r w:rsidRPr="00467BDD">
        <w:t xml:space="preserve"> Class</w:t>
      </w:r>
    </w:p>
    <w:p w:rsidR="00EA0279" w:rsidRPr="00467BDD" w:rsidRDefault="00EA0279" w:rsidP="00EA0279">
      <w:r w:rsidRPr="00467BDD">
        <w:t xml:space="preserve">The </w:t>
      </w:r>
      <w:proofErr w:type="spellStart"/>
      <w:r w:rsidRPr="00467BDD">
        <w:t>CypressDataAcq</w:t>
      </w:r>
      <w:proofErr w:type="spellEnd"/>
      <w:r w:rsidRPr="00467BDD">
        <w:t xml:space="preserve"> Class handles data acquisition from the Cypress CY7C68013A using the </w:t>
      </w:r>
      <w:proofErr w:type="spellStart"/>
      <w:r w:rsidRPr="00467BDD">
        <w:t>CyUSB</w:t>
      </w:r>
      <w:proofErr w:type="spellEnd"/>
      <w:r w:rsidRPr="00467BDD">
        <w:t xml:space="preserve"> C# Class Library.  The </w:t>
      </w:r>
      <w:proofErr w:type="spellStart"/>
      <w:r w:rsidRPr="00467BDD">
        <w:t>CypressDataAcq</w:t>
      </w:r>
      <w:proofErr w:type="spellEnd"/>
      <w:r w:rsidRPr="00467BDD">
        <w:t xml:space="preserve"> code is a modified version of “Streamer”, which is a demo application installed with Cypress Suite USB.  Additions to the existing code include clearing of the data buffers and writing captured data to file.  Modification of the internal data buffer size of the </w:t>
      </w:r>
      <w:proofErr w:type="spellStart"/>
      <w:r w:rsidRPr="00467BDD">
        <w:t>CyUSB</w:t>
      </w:r>
      <w:proofErr w:type="spellEnd"/>
      <w:r w:rsidRPr="00467BDD">
        <w:t xml:space="preserve"> C# Class Library is also performed, upping the buffer to 0x800000 (8388608) Bytes, or 128 65536 byte packets.</w:t>
      </w:r>
    </w:p>
    <w:p w:rsidR="00EA0279" w:rsidRPr="00467BDD" w:rsidRDefault="00EA0279" w:rsidP="00EA0279">
      <w:pPr>
        <w:pStyle w:val="Heading4"/>
      </w:pPr>
      <w:proofErr w:type="spellStart"/>
      <w:r w:rsidRPr="00467BDD">
        <w:t>CommunicationLog</w:t>
      </w:r>
      <w:proofErr w:type="spellEnd"/>
      <w:r w:rsidRPr="00467BDD">
        <w:t xml:space="preserve"> Class</w:t>
      </w:r>
    </w:p>
    <w:p w:rsidR="00EA0279" w:rsidRPr="00467BDD" w:rsidRDefault="00EA0279" w:rsidP="0057526D">
      <w:r w:rsidRPr="00467BDD">
        <w:t xml:space="preserve">The </w:t>
      </w:r>
      <w:proofErr w:type="spellStart"/>
      <w:r w:rsidRPr="00467BDD">
        <w:t>CommunicationLog</w:t>
      </w:r>
      <w:proofErr w:type="spellEnd"/>
      <w:r w:rsidRPr="00467BDD">
        <w:t xml:space="preserve"> class serves as a container for all sent and received communication over the RS232 interfaces, including the related timestamp.  A list is maintained of </w:t>
      </w:r>
      <w:proofErr w:type="spellStart"/>
      <w:r w:rsidRPr="00467BDD">
        <w:t>CommunicationLog</w:t>
      </w:r>
      <w:proofErr w:type="spellEnd"/>
      <w:r w:rsidRPr="00467BDD">
        <w:t xml:space="preserve"> objects and bound to the, “RS232 Communication Log” tab of the </w:t>
      </w:r>
      <w:r w:rsidR="00A56DE7">
        <w:t>DASCC</w:t>
      </w:r>
      <w:r w:rsidRPr="00467BDD">
        <w:t>.</w:t>
      </w:r>
    </w:p>
    <w:p w:rsidR="00A8769A" w:rsidRPr="00467BDD" w:rsidRDefault="007E5D17" w:rsidP="00EA0279">
      <w:pPr>
        <w:pStyle w:val="Heading3"/>
        <w:pageBreakBefore/>
      </w:pPr>
      <w:bookmarkStart w:id="1238" w:name="_Ref368842142"/>
      <w:bookmarkStart w:id="1239" w:name="_Toc373086237"/>
      <w:r>
        <w:lastRenderedPageBreak/>
        <w:t>RTSC</w:t>
      </w:r>
      <w:r w:rsidR="00C723DB" w:rsidRPr="00467BDD">
        <w:t xml:space="preserve"> Application Programm</w:t>
      </w:r>
      <w:r>
        <w:t>ing</w:t>
      </w:r>
      <w:r w:rsidR="00C723DB" w:rsidRPr="00467BDD">
        <w:t xml:space="preserve"> Interface (API)</w:t>
      </w:r>
      <w:bookmarkEnd w:id="1238"/>
      <w:bookmarkEnd w:id="1239"/>
    </w:p>
    <w:p w:rsidR="006A07C1" w:rsidRPr="00467BDD" w:rsidRDefault="006A07C1" w:rsidP="006A07C1">
      <w:r w:rsidRPr="00467BDD">
        <w:t>The Real Time System Controller (RTSC) board accepts commands over RS232 for controlling its operation.</w:t>
      </w:r>
      <w:r w:rsidR="00592F83" w:rsidRPr="00467BDD">
        <w:t xml:space="preserve">  Collectively, these commands make up the </w:t>
      </w:r>
      <w:r w:rsidR="007E5D17">
        <w:t>RTSC</w:t>
      </w:r>
      <w:r w:rsidR="00592F83" w:rsidRPr="00467BDD">
        <w:t xml:space="preserve"> API.  The PC Application</w:t>
      </w:r>
      <w:r w:rsidR="00BD06AA" w:rsidRPr="00467BDD">
        <w:t xml:space="preserve"> implements the </w:t>
      </w:r>
      <w:r w:rsidR="007E5D17">
        <w:t>RTSC</w:t>
      </w:r>
      <w:r w:rsidR="00BD06AA" w:rsidRPr="00467BDD">
        <w:t xml:space="preserve"> API.</w:t>
      </w:r>
    </w:p>
    <w:p w:rsidR="00BD06AA" w:rsidRPr="00467BDD" w:rsidRDefault="00BD06AA" w:rsidP="006A07C1">
      <w:r w:rsidRPr="00467BDD">
        <w:t xml:space="preserve">Each message has a common header that contains the </w:t>
      </w:r>
      <w:proofErr w:type="spellStart"/>
      <w:r w:rsidR="00D26C3F">
        <w:t>StartByte</w:t>
      </w:r>
      <w:proofErr w:type="spellEnd"/>
      <w:r w:rsidR="00D26C3F">
        <w:t xml:space="preserve"> (0x5A), the </w:t>
      </w:r>
      <w:proofErr w:type="spellStart"/>
      <w:r w:rsidR="00D26C3F">
        <w:t>MessageID</w:t>
      </w:r>
      <w:proofErr w:type="spellEnd"/>
      <w:r w:rsidRPr="00467BDD">
        <w:t>, and the 16-bit length of the message.</w:t>
      </w:r>
    </w:p>
    <w:p w:rsidR="00C723DB" w:rsidRPr="00467BDD" w:rsidRDefault="00C723DB" w:rsidP="00C723DB">
      <w:pPr>
        <w:pStyle w:val="Heading4"/>
      </w:pPr>
      <w:r w:rsidRPr="00467BDD">
        <w:t>Set Channel Configuration</w:t>
      </w:r>
    </w:p>
    <w:p w:rsidR="002D0BD9" w:rsidRPr="00467BDD" w:rsidRDefault="00A06F12" w:rsidP="002D0BD9">
      <w:r w:rsidRPr="00467BDD">
        <w:t xml:space="preserve">The Set Channel Configuration </w:t>
      </w:r>
      <w:r w:rsidR="00946DC3" w:rsidRPr="00467BDD">
        <w:t>request</w:t>
      </w:r>
      <w:r w:rsidRPr="00467BDD">
        <w:t xml:space="preserve"> </w:t>
      </w:r>
      <w:r w:rsidR="00A8769A" w:rsidRPr="00467BDD">
        <w:t xml:space="preserve">allows the 8-bit </w:t>
      </w:r>
      <w:r w:rsidR="00946DC3" w:rsidRPr="00467BDD">
        <w:t xml:space="preserve">Channel Configuration </w:t>
      </w:r>
      <w:r w:rsidR="00A8769A" w:rsidRPr="00467BDD">
        <w:t>register</w:t>
      </w:r>
      <w:r w:rsidR="00946DC3" w:rsidRPr="00467BDD">
        <w:t xml:space="preserve"> (see </w:t>
      </w:r>
      <w:r w:rsidR="00C51EBF">
        <w:fldChar w:fldCharType="begin"/>
      </w:r>
      <w:r w:rsidR="009E2D55">
        <w:instrText xml:space="preserve"> REF _Ref368146461 \h </w:instrText>
      </w:r>
      <w:r w:rsidR="00C51EBF">
        <w:fldChar w:fldCharType="separate"/>
      </w:r>
      <w:r w:rsidR="00DC0366">
        <w:t xml:space="preserve">Table </w:t>
      </w:r>
      <w:r w:rsidR="00DC0366">
        <w:rPr>
          <w:noProof/>
        </w:rPr>
        <w:t>1</w:t>
      </w:r>
      <w:r w:rsidR="00C51EBF">
        <w:fldChar w:fldCharType="end"/>
      </w:r>
      <w:r w:rsidR="00946DC3" w:rsidRPr="00467BDD">
        <w:t>)</w:t>
      </w:r>
      <w:r w:rsidR="00A8769A" w:rsidRPr="00467BDD">
        <w:t xml:space="preserve"> for each channel to be modified.  </w:t>
      </w:r>
      <w:r w:rsidR="002D0BD9" w:rsidRPr="00467BDD">
        <w:t xml:space="preserve">The Channel field specifies the channel register to modify, with channel 1 being </w:t>
      </w:r>
      <w:proofErr w:type="gramStart"/>
      <w:r w:rsidR="002D0BD9" w:rsidRPr="00467BDD">
        <w:t>0x01</w:t>
      </w:r>
      <w:proofErr w:type="gramEnd"/>
      <w:r w:rsidR="002D0BD9" w:rsidRPr="00467BDD">
        <w:t>, on up to channel 8 being 0x08.  The</w:t>
      </w:r>
      <w:r w:rsidR="00946DC3" w:rsidRPr="00467BDD">
        <w:t xml:space="preserve"> Configuration byte is the desired value for the Channel Configuration register.</w:t>
      </w:r>
    </w:p>
    <w:p w:rsidR="00E547F5" w:rsidRPr="00467BDD" w:rsidRDefault="00E547F5" w:rsidP="00FF4D1E">
      <w:pPr>
        <w:ind w:left="360"/>
      </w:pP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DD05EF">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Request</w:t>
            </w:r>
            <w:r w:rsidR="00DD05EF" w:rsidRPr="00467BDD">
              <w:rPr>
                <w:color w:val="000000" w:themeColor="text1"/>
                <w:sz w:val="28"/>
              </w:rPr>
              <w:t xml:space="preserve"> (0x01)</w:t>
            </w:r>
          </w:p>
        </w:tc>
      </w:tr>
      <w:tr w:rsidR="00FF4D1E" w:rsidRPr="00467BDD" w:rsidTr="00A5000D">
        <w:trPr>
          <w:cnfStyle w:val="000000100000"/>
          <w:trHeight w:val="331"/>
        </w:trPr>
        <w:tc>
          <w:tcPr>
            <w:cnfStyle w:val="001000000000"/>
            <w:tcW w:w="2811" w:type="dxa"/>
            <w:vAlign w:val="center"/>
          </w:tcPr>
          <w:p w:rsidR="00FF4D1E" w:rsidRPr="00467BDD" w:rsidRDefault="00FF4D1E" w:rsidP="00A5000D">
            <w:pPr>
              <w:pStyle w:val="NoSpacing"/>
              <w:ind w:firstLine="0"/>
              <w:jc w:val="center"/>
              <w:rPr>
                <w:u w:val="single"/>
              </w:rPr>
            </w:pPr>
            <w:r w:rsidRPr="00467BDD">
              <w:rPr>
                <w:u w:val="single"/>
              </w:rPr>
              <w:t>Byte #</w:t>
            </w:r>
          </w:p>
        </w:tc>
        <w:tc>
          <w:tcPr>
            <w:tcW w:w="2863" w:type="dxa"/>
            <w:vAlign w:val="center"/>
          </w:tcPr>
          <w:p w:rsidR="00FF4D1E" w:rsidRPr="00467BDD" w:rsidRDefault="00FF4D1E" w:rsidP="00A5000D">
            <w:pPr>
              <w:pStyle w:val="NoSpacing"/>
              <w:ind w:firstLine="0"/>
              <w:jc w:val="center"/>
              <w:cnfStyle w:val="000000100000"/>
              <w:rPr>
                <w:b/>
                <w:u w:val="single"/>
              </w:rPr>
            </w:pPr>
            <w:r w:rsidRPr="00467BDD">
              <w:rPr>
                <w:b/>
                <w:u w:val="single"/>
              </w:rPr>
              <w:t>Field</w:t>
            </w:r>
          </w:p>
        </w:tc>
        <w:tc>
          <w:tcPr>
            <w:tcW w:w="2822" w:type="dxa"/>
            <w:vAlign w:val="center"/>
          </w:tcPr>
          <w:p w:rsidR="00FF4D1E" w:rsidRPr="00467BDD" w:rsidRDefault="00A11CFA" w:rsidP="00A5000D">
            <w:pPr>
              <w:pStyle w:val="NoSpacing"/>
              <w:ind w:firstLine="0"/>
              <w:jc w:val="center"/>
              <w:cnfStyle w:val="000000100000"/>
              <w:rPr>
                <w:b/>
                <w:u w:val="single"/>
              </w:rPr>
            </w:pPr>
            <w:r w:rsidRPr="00467BDD">
              <w:rPr>
                <w:b/>
                <w:u w:val="single"/>
              </w:rPr>
              <w:t>Value</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1</w:t>
            </w:r>
          </w:p>
        </w:tc>
        <w:tc>
          <w:tcPr>
            <w:tcW w:w="2863" w:type="dxa"/>
          </w:tcPr>
          <w:p w:rsidR="00FF4D1E" w:rsidRPr="00467BDD" w:rsidRDefault="00FF4D1E" w:rsidP="00FF4D1E">
            <w:pPr>
              <w:pStyle w:val="NoSpacing"/>
              <w:ind w:firstLine="0"/>
              <w:jc w:val="center"/>
              <w:cnfStyle w:val="000000010000"/>
            </w:pPr>
            <w:proofErr w:type="spellStart"/>
            <w:r w:rsidRPr="00467BDD">
              <w:t>StartByte</w:t>
            </w:r>
            <w:proofErr w:type="spellEnd"/>
          </w:p>
        </w:tc>
        <w:tc>
          <w:tcPr>
            <w:tcW w:w="2822" w:type="dxa"/>
          </w:tcPr>
          <w:p w:rsidR="00FF4D1E" w:rsidRPr="00467BDD" w:rsidRDefault="00FF4D1E" w:rsidP="00FF4D1E">
            <w:pPr>
              <w:pStyle w:val="NoSpacing"/>
              <w:ind w:firstLine="0"/>
              <w:jc w:val="center"/>
              <w:cnfStyle w:val="000000010000"/>
            </w:pPr>
            <w:r w:rsidRPr="00467BDD">
              <w:t>0x5A</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2</w:t>
            </w:r>
          </w:p>
        </w:tc>
        <w:tc>
          <w:tcPr>
            <w:tcW w:w="2863" w:type="dxa"/>
          </w:tcPr>
          <w:p w:rsidR="00FF4D1E" w:rsidRPr="00467BDD" w:rsidRDefault="00FF4D1E" w:rsidP="00FF4D1E">
            <w:pPr>
              <w:pStyle w:val="NoSpacing"/>
              <w:ind w:firstLine="0"/>
              <w:jc w:val="center"/>
              <w:cnfStyle w:val="000000100000"/>
            </w:pPr>
            <w:r w:rsidRPr="00467BDD">
              <w:t>Message ID</w:t>
            </w:r>
          </w:p>
        </w:tc>
        <w:tc>
          <w:tcPr>
            <w:tcW w:w="2822" w:type="dxa"/>
          </w:tcPr>
          <w:p w:rsidR="00FF4D1E" w:rsidRPr="00467BDD" w:rsidRDefault="00FF4D1E" w:rsidP="00FF4D1E">
            <w:pPr>
              <w:pStyle w:val="NoSpacing"/>
              <w:ind w:firstLine="0"/>
              <w:jc w:val="center"/>
              <w:cnfStyle w:val="000000100000"/>
            </w:pPr>
            <w:r w:rsidRPr="00467BDD">
              <w:t>0x01</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3-4</w:t>
            </w:r>
          </w:p>
        </w:tc>
        <w:tc>
          <w:tcPr>
            <w:tcW w:w="2863" w:type="dxa"/>
          </w:tcPr>
          <w:p w:rsidR="00FF4D1E" w:rsidRPr="00467BDD" w:rsidRDefault="00FF4D1E" w:rsidP="00FF4D1E">
            <w:pPr>
              <w:pStyle w:val="NoSpacing"/>
              <w:ind w:firstLine="0"/>
              <w:jc w:val="center"/>
              <w:cnfStyle w:val="000000010000"/>
            </w:pPr>
            <w:r w:rsidRPr="00467BDD">
              <w:t>Length</w:t>
            </w:r>
          </w:p>
        </w:tc>
        <w:tc>
          <w:tcPr>
            <w:tcW w:w="2822" w:type="dxa"/>
          </w:tcPr>
          <w:p w:rsidR="00FF4D1E" w:rsidRPr="00467BDD" w:rsidRDefault="00FF4D1E" w:rsidP="00FF4D1E">
            <w:pPr>
              <w:pStyle w:val="NoSpacing"/>
              <w:ind w:firstLine="0"/>
              <w:jc w:val="center"/>
              <w:cnfStyle w:val="000000010000"/>
            </w:pPr>
            <w:r w:rsidRPr="00467BDD">
              <w:t>0x0007</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5</w:t>
            </w:r>
          </w:p>
        </w:tc>
        <w:tc>
          <w:tcPr>
            <w:tcW w:w="2863" w:type="dxa"/>
          </w:tcPr>
          <w:p w:rsidR="00FF4D1E" w:rsidRPr="00467BDD" w:rsidRDefault="00FF4D1E" w:rsidP="00FF4D1E">
            <w:pPr>
              <w:pStyle w:val="NoSpacing"/>
              <w:ind w:firstLine="0"/>
              <w:jc w:val="center"/>
              <w:cnfStyle w:val="000000100000"/>
            </w:pPr>
            <w:r w:rsidRPr="00467BDD">
              <w:t>Channel</w:t>
            </w:r>
          </w:p>
        </w:tc>
        <w:tc>
          <w:tcPr>
            <w:tcW w:w="2822" w:type="dxa"/>
          </w:tcPr>
          <w:p w:rsidR="00FF4D1E" w:rsidRPr="00467BDD" w:rsidRDefault="00FF4D1E" w:rsidP="00BE4806">
            <w:pPr>
              <w:pStyle w:val="NoSpacing"/>
              <w:ind w:firstLine="0"/>
              <w:jc w:val="center"/>
              <w:cnfStyle w:val="000000100000"/>
            </w:pP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6</w:t>
            </w:r>
          </w:p>
        </w:tc>
        <w:tc>
          <w:tcPr>
            <w:tcW w:w="2863" w:type="dxa"/>
          </w:tcPr>
          <w:p w:rsidR="00FF4D1E" w:rsidRPr="00467BDD" w:rsidRDefault="00FF4D1E" w:rsidP="00FF4D1E">
            <w:pPr>
              <w:pStyle w:val="NoSpacing"/>
              <w:ind w:firstLine="0"/>
              <w:jc w:val="center"/>
              <w:cnfStyle w:val="000000010000"/>
            </w:pPr>
            <w:r w:rsidRPr="00467BDD">
              <w:t>Configuration</w:t>
            </w:r>
          </w:p>
        </w:tc>
        <w:tc>
          <w:tcPr>
            <w:tcW w:w="2822" w:type="dxa"/>
          </w:tcPr>
          <w:p w:rsidR="00FF4D1E" w:rsidRPr="00467BDD" w:rsidRDefault="00FF4D1E" w:rsidP="00FF4D1E">
            <w:pPr>
              <w:pStyle w:val="NoSpacing"/>
              <w:ind w:firstLine="0"/>
              <w:cnfStyle w:val="000000010000"/>
              <w:rPr>
                <w:b/>
              </w:rPr>
            </w:pP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7</w:t>
            </w:r>
          </w:p>
        </w:tc>
        <w:tc>
          <w:tcPr>
            <w:tcW w:w="2863" w:type="dxa"/>
          </w:tcPr>
          <w:p w:rsidR="00FF4D1E" w:rsidRPr="00467BDD" w:rsidRDefault="00FF4D1E" w:rsidP="00FF4D1E">
            <w:pPr>
              <w:pStyle w:val="NoSpacing"/>
              <w:ind w:firstLine="0"/>
              <w:jc w:val="center"/>
              <w:cnfStyle w:val="000000100000"/>
            </w:pPr>
            <w:r w:rsidRPr="00467BDD">
              <w:t>Checksum</w:t>
            </w:r>
          </w:p>
        </w:tc>
        <w:tc>
          <w:tcPr>
            <w:tcW w:w="2822" w:type="dxa"/>
          </w:tcPr>
          <w:p w:rsidR="00FF4D1E" w:rsidRPr="00467BDD" w:rsidRDefault="00FF4D1E" w:rsidP="00FF4D1E">
            <w:pPr>
              <w:pStyle w:val="NoSpacing"/>
              <w:ind w:firstLine="0"/>
              <w:cnfStyle w:val="000000100000"/>
              <w:rPr>
                <w:b/>
              </w:rPr>
            </w:pPr>
          </w:p>
        </w:tc>
      </w:tr>
    </w:tbl>
    <w:p w:rsidR="00FF4D1E" w:rsidRPr="00467BDD" w:rsidRDefault="001E2A17" w:rsidP="001E2A17">
      <w:pPr>
        <w:ind w:left="360" w:hanging="360"/>
        <w:jc w:val="center"/>
      </w:pPr>
      <w:bookmarkStart w:id="1240" w:name="_Ref368233796"/>
      <w:bookmarkStart w:id="1241" w:name="_Toc373086307"/>
      <w:r w:rsidRPr="00467BDD">
        <w:t xml:space="preserve">Table </w:t>
      </w:r>
      <w:fldSimple w:instr=" SEQ Table \* MERGEFORMAT  \* MERGEFORMAT ">
        <w:r w:rsidR="00DC0366">
          <w:rPr>
            <w:noProof/>
          </w:rPr>
          <w:t>13</w:t>
        </w:r>
      </w:fldSimple>
      <w:bookmarkEnd w:id="1240"/>
      <w:r w:rsidRPr="00467BDD">
        <w:t xml:space="preserve">:  </w:t>
      </w:r>
      <w:r>
        <w:t>Set Channel Configuration Request</w:t>
      </w:r>
      <w:bookmarkEnd w:id="1241"/>
    </w:p>
    <w:p w:rsidR="00321C80" w:rsidRDefault="00321C80" w:rsidP="00321C80">
      <w:r w:rsidRPr="00467BDD">
        <w:t xml:space="preserve">The Set Channel Configuration reply returns the channel of the register that was modified and its updated value.  This should be checked against the requested channel and </w:t>
      </w:r>
      <w:r w:rsidR="008A0A18" w:rsidRPr="00467BDD">
        <w:t>configuration to</w:t>
      </w:r>
      <w:r w:rsidRPr="00467BDD">
        <w:t xml:space="preserve"> verify the register has been updated successfully.</w:t>
      </w:r>
    </w:p>
    <w:p w:rsidR="00117C4F" w:rsidRDefault="00117C4F" w:rsidP="00321C80"/>
    <w:p w:rsidR="00117C4F" w:rsidRPr="00467BDD" w:rsidRDefault="00117C4F" w:rsidP="00321C80"/>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A5000D">
            <w:pPr>
              <w:pStyle w:val="NoSpacing"/>
              <w:ind w:firstLine="0"/>
              <w:jc w:val="center"/>
              <w:rPr>
                <w:color w:val="000000" w:themeColor="text1"/>
              </w:rPr>
            </w:pPr>
            <w:r w:rsidRPr="00467BDD">
              <w:rPr>
                <w:color w:val="000000" w:themeColor="text1"/>
                <w:sz w:val="28"/>
              </w:rPr>
              <w:lastRenderedPageBreak/>
              <w:t>Set Channel</w:t>
            </w:r>
            <w:r w:rsidR="00DD05EF" w:rsidRPr="00467BDD">
              <w:rPr>
                <w:color w:val="000000" w:themeColor="text1"/>
                <w:sz w:val="28"/>
              </w:rPr>
              <w:t xml:space="preserve"> Configuration</w:t>
            </w:r>
            <w:r w:rsidRPr="00467BDD">
              <w:rPr>
                <w:color w:val="000000" w:themeColor="text1"/>
                <w:sz w:val="28"/>
              </w:rPr>
              <w:t xml:space="preserve"> Repl</w:t>
            </w:r>
            <w:r w:rsidR="00DD05EF" w:rsidRPr="00467BDD">
              <w:rPr>
                <w:color w:val="000000" w:themeColor="text1"/>
                <w:sz w:val="28"/>
              </w:rPr>
              <w:t>y (0x81)</w:t>
            </w:r>
          </w:p>
        </w:tc>
      </w:tr>
      <w:tr w:rsidR="00A5000D" w:rsidRPr="00467BDD" w:rsidTr="006A07C1">
        <w:trPr>
          <w:cnfStyle w:val="000000100000"/>
          <w:trHeight w:val="331"/>
        </w:trPr>
        <w:tc>
          <w:tcPr>
            <w:cnfStyle w:val="001000000000"/>
            <w:tcW w:w="2811" w:type="dxa"/>
            <w:vAlign w:val="center"/>
          </w:tcPr>
          <w:p w:rsidR="00A5000D" w:rsidRPr="00467BDD" w:rsidRDefault="00A5000D" w:rsidP="006A07C1">
            <w:pPr>
              <w:pStyle w:val="NoSpacing"/>
              <w:ind w:firstLine="0"/>
              <w:jc w:val="center"/>
              <w:rPr>
                <w:u w:val="single"/>
              </w:rPr>
            </w:pPr>
            <w:r w:rsidRPr="00467BDD">
              <w:rPr>
                <w:u w:val="single"/>
              </w:rPr>
              <w:t>Byte #</w:t>
            </w:r>
          </w:p>
        </w:tc>
        <w:tc>
          <w:tcPr>
            <w:tcW w:w="2863" w:type="dxa"/>
            <w:vAlign w:val="center"/>
          </w:tcPr>
          <w:p w:rsidR="00A5000D" w:rsidRPr="00467BDD" w:rsidRDefault="00A5000D" w:rsidP="006A07C1">
            <w:pPr>
              <w:pStyle w:val="NoSpacing"/>
              <w:ind w:firstLine="0"/>
              <w:jc w:val="center"/>
              <w:cnfStyle w:val="000000100000"/>
              <w:rPr>
                <w:b/>
                <w:u w:val="single"/>
              </w:rPr>
            </w:pPr>
            <w:r w:rsidRPr="00467BDD">
              <w:rPr>
                <w:b/>
                <w:u w:val="single"/>
              </w:rPr>
              <w:t>Field</w:t>
            </w:r>
          </w:p>
        </w:tc>
        <w:tc>
          <w:tcPr>
            <w:tcW w:w="2822" w:type="dxa"/>
            <w:vAlign w:val="center"/>
          </w:tcPr>
          <w:p w:rsidR="00A5000D" w:rsidRPr="00467BDD" w:rsidRDefault="00A11CFA" w:rsidP="006A07C1">
            <w:pPr>
              <w:pStyle w:val="NoSpacing"/>
              <w:ind w:firstLine="0"/>
              <w:jc w:val="center"/>
              <w:cnfStyle w:val="000000100000"/>
              <w:rPr>
                <w:b/>
                <w:u w:val="single"/>
              </w:rPr>
            </w:pPr>
            <w:r w:rsidRPr="00467BDD">
              <w:rPr>
                <w:b/>
                <w:u w:val="single"/>
              </w:rPr>
              <w:t>Value</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1</w:t>
            </w:r>
          </w:p>
        </w:tc>
        <w:tc>
          <w:tcPr>
            <w:tcW w:w="2863" w:type="dxa"/>
          </w:tcPr>
          <w:p w:rsidR="00A5000D" w:rsidRPr="00467BDD" w:rsidRDefault="00A5000D" w:rsidP="006A07C1">
            <w:pPr>
              <w:pStyle w:val="NoSpacing"/>
              <w:ind w:firstLine="0"/>
              <w:jc w:val="center"/>
              <w:cnfStyle w:val="000000010000"/>
            </w:pPr>
            <w:proofErr w:type="spellStart"/>
            <w:r w:rsidRPr="00467BDD">
              <w:t>StartByte</w:t>
            </w:r>
            <w:proofErr w:type="spellEnd"/>
          </w:p>
        </w:tc>
        <w:tc>
          <w:tcPr>
            <w:tcW w:w="2822" w:type="dxa"/>
          </w:tcPr>
          <w:p w:rsidR="00A5000D" w:rsidRPr="00467BDD" w:rsidRDefault="00A5000D" w:rsidP="006A07C1">
            <w:pPr>
              <w:pStyle w:val="NoSpacing"/>
              <w:ind w:firstLine="0"/>
              <w:jc w:val="center"/>
              <w:cnfStyle w:val="000000010000"/>
            </w:pPr>
            <w:r w:rsidRPr="00467BDD">
              <w:t>0x5A</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2</w:t>
            </w:r>
          </w:p>
        </w:tc>
        <w:tc>
          <w:tcPr>
            <w:tcW w:w="2863" w:type="dxa"/>
          </w:tcPr>
          <w:p w:rsidR="00A5000D" w:rsidRPr="00467BDD" w:rsidRDefault="00A5000D" w:rsidP="006A07C1">
            <w:pPr>
              <w:pStyle w:val="NoSpacing"/>
              <w:ind w:firstLine="0"/>
              <w:jc w:val="center"/>
              <w:cnfStyle w:val="000000100000"/>
            </w:pPr>
            <w:r w:rsidRPr="00467BDD">
              <w:t>Message ID</w:t>
            </w:r>
          </w:p>
        </w:tc>
        <w:tc>
          <w:tcPr>
            <w:tcW w:w="2822" w:type="dxa"/>
          </w:tcPr>
          <w:p w:rsidR="00A5000D" w:rsidRPr="00467BDD" w:rsidRDefault="00A5000D" w:rsidP="00A5000D">
            <w:pPr>
              <w:pStyle w:val="NoSpacing"/>
              <w:ind w:firstLine="0"/>
              <w:jc w:val="center"/>
              <w:cnfStyle w:val="000000100000"/>
            </w:pPr>
            <w:r w:rsidRPr="00467BDD">
              <w:t>0x81</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3-4</w:t>
            </w:r>
          </w:p>
        </w:tc>
        <w:tc>
          <w:tcPr>
            <w:tcW w:w="2863" w:type="dxa"/>
          </w:tcPr>
          <w:p w:rsidR="00A5000D" w:rsidRPr="00467BDD" w:rsidRDefault="00A5000D" w:rsidP="006A07C1">
            <w:pPr>
              <w:pStyle w:val="NoSpacing"/>
              <w:ind w:firstLine="0"/>
              <w:jc w:val="center"/>
              <w:cnfStyle w:val="000000010000"/>
            </w:pPr>
            <w:r w:rsidRPr="00467BDD">
              <w:t>Length</w:t>
            </w:r>
          </w:p>
        </w:tc>
        <w:tc>
          <w:tcPr>
            <w:tcW w:w="2822" w:type="dxa"/>
          </w:tcPr>
          <w:p w:rsidR="00A5000D" w:rsidRPr="00467BDD" w:rsidRDefault="00A5000D" w:rsidP="006A07C1">
            <w:pPr>
              <w:pStyle w:val="NoSpacing"/>
              <w:ind w:firstLine="0"/>
              <w:jc w:val="center"/>
              <w:cnfStyle w:val="000000010000"/>
            </w:pPr>
            <w:r w:rsidRPr="00467BDD">
              <w:t>0x0007</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5</w:t>
            </w:r>
          </w:p>
        </w:tc>
        <w:tc>
          <w:tcPr>
            <w:tcW w:w="2863" w:type="dxa"/>
          </w:tcPr>
          <w:p w:rsidR="00A5000D" w:rsidRPr="00467BDD" w:rsidRDefault="00A5000D" w:rsidP="006A07C1">
            <w:pPr>
              <w:pStyle w:val="NoSpacing"/>
              <w:ind w:firstLine="0"/>
              <w:jc w:val="center"/>
              <w:cnfStyle w:val="000000100000"/>
            </w:pPr>
            <w:r w:rsidRPr="00467BDD">
              <w:t>Channel</w:t>
            </w:r>
          </w:p>
        </w:tc>
        <w:tc>
          <w:tcPr>
            <w:tcW w:w="2822" w:type="dxa"/>
          </w:tcPr>
          <w:p w:rsidR="00A5000D" w:rsidRPr="00467BDD" w:rsidRDefault="00A0069F" w:rsidP="00A0069F">
            <w:pPr>
              <w:pStyle w:val="NoSpacing"/>
              <w:ind w:firstLine="0"/>
              <w:jc w:val="center"/>
              <w:cnfStyle w:val="000000100000"/>
            </w:pPr>
            <w:r w:rsidRPr="00467BDD">
              <w:t>same as request</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6</w:t>
            </w:r>
          </w:p>
        </w:tc>
        <w:tc>
          <w:tcPr>
            <w:tcW w:w="2863" w:type="dxa"/>
          </w:tcPr>
          <w:p w:rsidR="00A5000D" w:rsidRPr="00467BDD" w:rsidRDefault="00A5000D" w:rsidP="006A07C1">
            <w:pPr>
              <w:pStyle w:val="NoSpacing"/>
              <w:ind w:firstLine="0"/>
              <w:jc w:val="center"/>
              <w:cnfStyle w:val="000000010000"/>
            </w:pPr>
            <w:r w:rsidRPr="00467BDD">
              <w:t>Configuration</w:t>
            </w:r>
          </w:p>
        </w:tc>
        <w:tc>
          <w:tcPr>
            <w:tcW w:w="2822" w:type="dxa"/>
          </w:tcPr>
          <w:p w:rsidR="00A5000D" w:rsidRPr="00467BDD" w:rsidRDefault="00A0069F" w:rsidP="00A0069F">
            <w:pPr>
              <w:pStyle w:val="NoSpacing"/>
              <w:ind w:firstLine="0"/>
              <w:jc w:val="center"/>
              <w:cnfStyle w:val="000000010000"/>
            </w:pPr>
            <w:r w:rsidRPr="00467BDD">
              <w:t>same as request</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7</w:t>
            </w:r>
          </w:p>
        </w:tc>
        <w:tc>
          <w:tcPr>
            <w:tcW w:w="2863" w:type="dxa"/>
          </w:tcPr>
          <w:p w:rsidR="00A5000D" w:rsidRPr="00467BDD" w:rsidRDefault="00A5000D" w:rsidP="006A07C1">
            <w:pPr>
              <w:pStyle w:val="NoSpacing"/>
              <w:ind w:firstLine="0"/>
              <w:jc w:val="center"/>
              <w:cnfStyle w:val="000000100000"/>
            </w:pPr>
            <w:r w:rsidRPr="00467BDD">
              <w:t>Checksum</w:t>
            </w:r>
          </w:p>
        </w:tc>
        <w:tc>
          <w:tcPr>
            <w:tcW w:w="2822" w:type="dxa"/>
          </w:tcPr>
          <w:p w:rsidR="00A5000D" w:rsidRPr="00467BDD" w:rsidRDefault="00A5000D" w:rsidP="006A07C1">
            <w:pPr>
              <w:pStyle w:val="NoSpacing"/>
              <w:ind w:firstLine="0"/>
              <w:cnfStyle w:val="000000100000"/>
            </w:pPr>
          </w:p>
        </w:tc>
      </w:tr>
    </w:tbl>
    <w:p w:rsidR="00A5000D" w:rsidRPr="00467BDD" w:rsidRDefault="001E2A17" w:rsidP="001E2A17">
      <w:pPr>
        <w:ind w:left="360" w:hanging="360"/>
        <w:jc w:val="center"/>
      </w:pPr>
      <w:bookmarkStart w:id="1242" w:name="_Toc373086308"/>
      <w:r w:rsidRPr="00467BDD">
        <w:t xml:space="preserve">Table </w:t>
      </w:r>
      <w:fldSimple w:instr=" SEQ Table \* MERGEFORMAT  \* MERGEFORMAT ">
        <w:r w:rsidR="00DC0366">
          <w:rPr>
            <w:noProof/>
          </w:rPr>
          <w:t>14</w:t>
        </w:r>
      </w:fldSimple>
      <w:r w:rsidRPr="00467BDD">
        <w:t xml:space="preserve">:  </w:t>
      </w:r>
      <w:r>
        <w:t>Set Channel Configuration Reply</w:t>
      </w:r>
      <w:bookmarkEnd w:id="1242"/>
    </w:p>
    <w:p w:rsidR="00C723DB" w:rsidRPr="00467BDD" w:rsidRDefault="00C723DB" w:rsidP="00C723DB">
      <w:pPr>
        <w:pStyle w:val="Heading4"/>
      </w:pPr>
      <w:bookmarkStart w:id="1243" w:name="_Ref369947052"/>
      <w:r w:rsidRPr="00467BDD">
        <w:t>Get Channel Configuration</w:t>
      </w:r>
      <w:bookmarkEnd w:id="1243"/>
    </w:p>
    <w:p w:rsidR="00C72CD6" w:rsidRPr="00467BDD" w:rsidRDefault="00C72CD6" w:rsidP="00C72CD6">
      <w:r w:rsidRPr="00467BDD">
        <w:t xml:space="preserve">The Get Channel Configuration request queries the RTSC for the current value of the specified channel’s Configuration Register.  </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DD05EF">
            <w:pPr>
              <w:pStyle w:val="NoSpacing"/>
              <w:ind w:firstLine="0"/>
              <w:jc w:val="center"/>
              <w:rPr>
                <w:color w:val="000000" w:themeColor="text1"/>
              </w:rPr>
            </w:pPr>
            <w:r w:rsidRPr="00467BDD">
              <w:rPr>
                <w:color w:val="000000" w:themeColor="text1"/>
                <w:sz w:val="28"/>
              </w:rPr>
              <w:t>Get Channel Configuration Request (0x02)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proofErr w:type="spellStart"/>
            <w:r w:rsidRPr="00467BDD">
              <w:t>StartByte</w:t>
            </w:r>
            <w:proofErr w:type="spellEnd"/>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0x0</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491AD9">
            <w:pPr>
              <w:pStyle w:val="NoSpacing"/>
              <w:ind w:firstLine="0"/>
              <w:jc w:val="center"/>
              <w:cnfStyle w:val="000000010000"/>
            </w:pPr>
            <w:r w:rsidRPr="00467BDD">
              <w:t>0x000</w:t>
            </w:r>
            <w:r w:rsidR="00491AD9" w:rsidRPr="00467BDD">
              <w:t>6</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DD05EF" w:rsidP="006A07C1">
            <w:pPr>
              <w:pStyle w:val="NoSpacing"/>
              <w:ind w:firstLine="0"/>
              <w:cnfStyle w:val="000000100000"/>
              <w:rPr>
                <w:b/>
              </w:rPr>
            </w:pPr>
          </w:p>
        </w:tc>
      </w:tr>
      <w:tr w:rsidR="00DD05EF" w:rsidRPr="00467BDD" w:rsidTr="006A07C1">
        <w:trPr>
          <w:cnfStyle w:val="000000010000"/>
        </w:trPr>
        <w:tc>
          <w:tcPr>
            <w:cnfStyle w:val="001000000000"/>
            <w:tcW w:w="2811" w:type="dxa"/>
          </w:tcPr>
          <w:p w:rsidR="00DD05EF" w:rsidRPr="00467BDD" w:rsidRDefault="00491AD9"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Checksum</w:t>
            </w:r>
          </w:p>
        </w:tc>
        <w:tc>
          <w:tcPr>
            <w:tcW w:w="2822" w:type="dxa"/>
          </w:tcPr>
          <w:p w:rsidR="00DD05EF" w:rsidRPr="00467BDD" w:rsidRDefault="00DD05EF" w:rsidP="006A07C1">
            <w:pPr>
              <w:pStyle w:val="NoSpacing"/>
              <w:ind w:firstLine="0"/>
              <w:cnfStyle w:val="000000010000"/>
              <w:rPr>
                <w:b/>
              </w:rPr>
            </w:pPr>
          </w:p>
        </w:tc>
      </w:tr>
    </w:tbl>
    <w:p w:rsidR="00A5000D" w:rsidRPr="00467BDD" w:rsidRDefault="001E2A17" w:rsidP="001E2A17">
      <w:pPr>
        <w:ind w:firstLine="0"/>
        <w:jc w:val="center"/>
      </w:pPr>
      <w:bookmarkStart w:id="1244" w:name="_Toc373086309"/>
      <w:r w:rsidRPr="00467BDD">
        <w:t xml:space="preserve">Table </w:t>
      </w:r>
      <w:fldSimple w:instr=" SEQ Table \* MERGEFORMAT  \* MERGEFORMAT ">
        <w:r w:rsidR="00DC0366">
          <w:rPr>
            <w:noProof/>
          </w:rPr>
          <w:t>15</w:t>
        </w:r>
      </w:fldSimple>
      <w:r w:rsidRPr="00467BDD">
        <w:t xml:space="preserve">:  </w:t>
      </w:r>
      <w:r>
        <w:t>Get Channel Configuration Request</w:t>
      </w:r>
      <w:bookmarkEnd w:id="1244"/>
    </w:p>
    <w:p w:rsidR="00C72CD6" w:rsidRPr="00467BDD" w:rsidRDefault="00C72CD6" w:rsidP="00A5000D">
      <w:r w:rsidRPr="00467BDD">
        <w:t xml:space="preserve">The Get Channel Configuration reply </w:t>
      </w:r>
      <w:r w:rsidR="00FA4A49" w:rsidRPr="00467BDD">
        <w:t>returns</w:t>
      </w:r>
      <w:r w:rsidRPr="00467BDD">
        <w:t xml:space="preserve"> the current value of the requested channel’s Configuration Register.</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6A07C1">
            <w:pPr>
              <w:pStyle w:val="NoSpacing"/>
              <w:ind w:firstLine="0"/>
              <w:jc w:val="center"/>
              <w:rPr>
                <w:color w:val="000000" w:themeColor="text1"/>
              </w:rPr>
            </w:pPr>
            <w:r w:rsidRPr="00467BDD">
              <w:rPr>
                <w:color w:val="000000" w:themeColor="text1"/>
                <w:sz w:val="28"/>
              </w:rPr>
              <w:t>Get Channel Configuration Reply (0x82)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proofErr w:type="spellStart"/>
            <w:r w:rsidRPr="00467BDD">
              <w:t>StartByte</w:t>
            </w:r>
            <w:proofErr w:type="spellEnd"/>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0x8</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6A07C1">
            <w:pPr>
              <w:pStyle w:val="NoSpacing"/>
              <w:ind w:firstLine="0"/>
              <w:jc w:val="center"/>
              <w:cnfStyle w:val="000000010000"/>
            </w:pPr>
            <w:r w:rsidRPr="00467BDD">
              <w:t>0x0007</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EE73F0" w:rsidP="006A07C1">
            <w:pPr>
              <w:pStyle w:val="NoSpacing"/>
              <w:ind w:firstLine="0"/>
              <w:jc w:val="center"/>
              <w:cnfStyle w:val="000000100000"/>
            </w:pPr>
            <w:r w:rsidRPr="00467BDD">
              <w:t>same as request</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Configuration</w:t>
            </w:r>
          </w:p>
        </w:tc>
        <w:tc>
          <w:tcPr>
            <w:tcW w:w="2822" w:type="dxa"/>
          </w:tcPr>
          <w:p w:rsidR="00DD05EF" w:rsidRPr="00467BDD" w:rsidRDefault="00DD05EF" w:rsidP="006A07C1">
            <w:pPr>
              <w:pStyle w:val="NoSpacing"/>
              <w:ind w:firstLine="0"/>
              <w:jc w:val="center"/>
              <w:cnfStyle w:val="000000010000"/>
            </w:pP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7</w:t>
            </w:r>
          </w:p>
        </w:tc>
        <w:tc>
          <w:tcPr>
            <w:tcW w:w="2863" w:type="dxa"/>
          </w:tcPr>
          <w:p w:rsidR="00DD05EF" w:rsidRPr="00467BDD" w:rsidRDefault="00DD05EF" w:rsidP="006A07C1">
            <w:pPr>
              <w:pStyle w:val="NoSpacing"/>
              <w:ind w:firstLine="0"/>
              <w:jc w:val="center"/>
              <w:cnfStyle w:val="000000100000"/>
            </w:pPr>
            <w:r w:rsidRPr="00467BDD">
              <w:t>Checksum</w:t>
            </w:r>
          </w:p>
        </w:tc>
        <w:tc>
          <w:tcPr>
            <w:tcW w:w="2822" w:type="dxa"/>
          </w:tcPr>
          <w:p w:rsidR="00DD05EF" w:rsidRPr="00467BDD" w:rsidRDefault="00DD05EF" w:rsidP="006A07C1">
            <w:pPr>
              <w:pStyle w:val="NoSpacing"/>
              <w:ind w:firstLine="0"/>
              <w:cnfStyle w:val="000000100000"/>
            </w:pPr>
          </w:p>
        </w:tc>
      </w:tr>
    </w:tbl>
    <w:p w:rsidR="00DD05EF" w:rsidRPr="00467BDD" w:rsidRDefault="001E2A17" w:rsidP="001E2A17">
      <w:pPr>
        <w:ind w:firstLine="0"/>
        <w:jc w:val="center"/>
      </w:pPr>
      <w:bookmarkStart w:id="1245" w:name="_Toc373086310"/>
      <w:r w:rsidRPr="00467BDD">
        <w:t xml:space="preserve">Table </w:t>
      </w:r>
      <w:fldSimple w:instr=" SEQ Table \* MERGEFORMAT  \* MERGEFORMAT ">
        <w:r w:rsidR="00DC0366">
          <w:rPr>
            <w:noProof/>
          </w:rPr>
          <w:t>16</w:t>
        </w:r>
      </w:fldSimple>
      <w:r w:rsidRPr="00467BDD">
        <w:t xml:space="preserve">:  </w:t>
      </w:r>
      <w:r>
        <w:t>Get Channel Configuration Reply</w:t>
      </w:r>
      <w:bookmarkEnd w:id="1245"/>
    </w:p>
    <w:p w:rsidR="00C723DB" w:rsidRPr="00467BDD" w:rsidRDefault="00C723DB" w:rsidP="00117C4F">
      <w:pPr>
        <w:pStyle w:val="Heading4"/>
        <w:keepNext/>
      </w:pPr>
      <w:bookmarkStart w:id="1246" w:name="_Ref369947106"/>
      <w:r w:rsidRPr="00467BDD">
        <w:lastRenderedPageBreak/>
        <w:t>Set Acquisition Register</w:t>
      </w:r>
      <w:bookmarkEnd w:id="1246"/>
    </w:p>
    <w:p w:rsidR="00C72CD6" w:rsidRPr="00467BDD" w:rsidRDefault="00C72CD6" w:rsidP="00C72CD6">
      <w:r w:rsidRPr="00467BDD">
        <w:t xml:space="preserve">The Set Acquisition Register request provides the RTSC with a new value for the Acquisition Register.  </w:t>
      </w:r>
      <w:r w:rsidR="00E11409" w:rsidRPr="00467BDD">
        <w:t xml:space="preserve">See </w:t>
      </w:r>
      <w:r w:rsidR="00C51EBF">
        <w:fldChar w:fldCharType="begin"/>
      </w:r>
      <w:r w:rsidR="009E2D55">
        <w:instrText xml:space="preserve"> REF _Ref368233000 \h </w:instrText>
      </w:r>
      <w:r w:rsidR="00C51EBF">
        <w:fldChar w:fldCharType="separate"/>
      </w:r>
      <w:ins w:id="1247" w:author="kbatzer" w:date="2013-11-24T19:54:00Z">
        <w:r w:rsidR="00DC0366" w:rsidRPr="00467BDD">
          <w:t xml:space="preserve">Table </w:t>
        </w:r>
        <w:r w:rsidR="00DC0366">
          <w:rPr>
            <w:noProof/>
          </w:rPr>
          <w:t>3</w:t>
        </w:r>
      </w:ins>
      <w:del w:id="1248" w:author="kbatzer" w:date="2013-11-24T19:40:00Z">
        <w:r w:rsidR="00A455A1" w:rsidRPr="00467BDD" w:rsidDel="00361446">
          <w:delText xml:space="preserve">Table </w:delText>
        </w:r>
        <w:r w:rsidR="00A455A1" w:rsidDel="00361446">
          <w:rPr>
            <w:noProof/>
          </w:rPr>
          <w:delText>3</w:delText>
        </w:r>
      </w:del>
      <w:r w:rsidR="00C51EBF">
        <w:fldChar w:fldCharType="end"/>
      </w:r>
      <w:r w:rsidR="00E11409" w:rsidRPr="00467BDD">
        <w:t xml:space="preserve"> for </w:t>
      </w:r>
      <w:r w:rsidR="00472BF7" w:rsidRPr="00467BDD">
        <w:t>guidance in the appropriate value for the register</w:t>
      </w:r>
      <w:r w:rsidRPr="00467BDD">
        <w:t>.</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Request (0x03)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proofErr w:type="spellStart"/>
            <w:r w:rsidRPr="00467BDD">
              <w:t>StartByte</w:t>
            </w:r>
            <w:proofErr w:type="spellEnd"/>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0x03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6A07C1">
            <w:pPr>
              <w:pStyle w:val="NoSpacing"/>
              <w:ind w:firstLine="0"/>
              <w:jc w:val="center"/>
              <w:cnfStyle w:val="000000010000"/>
            </w:pPr>
            <w:r w:rsidRPr="00467BDD">
              <w:t>0x0006</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5</w:t>
            </w:r>
          </w:p>
        </w:tc>
        <w:tc>
          <w:tcPr>
            <w:tcW w:w="2863" w:type="dxa"/>
          </w:tcPr>
          <w:p w:rsidR="002D56E7" w:rsidRPr="00467BDD" w:rsidRDefault="002D56E7" w:rsidP="006A07C1">
            <w:pPr>
              <w:pStyle w:val="NoSpacing"/>
              <w:ind w:firstLine="0"/>
              <w:jc w:val="center"/>
              <w:cnfStyle w:val="000000100000"/>
            </w:pPr>
            <w:r w:rsidRPr="00467BDD">
              <w:t>Acquisition Register</w:t>
            </w:r>
          </w:p>
        </w:tc>
        <w:tc>
          <w:tcPr>
            <w:tcW w:w="2822" w:type="dxa"/>
          </w:tcPr>
          <w:p w:rsidR="002D56E7" w:rsidRPr="00467BDD" w:rsidRDefault="002D56E7" w:rsidP="006A07C1">
            <w:pPr>
              <w:pStyle w:val="NoSpacing"/>
              <w:ind w:firstLine="0"/>
              <w:cnfStyle w:val="000000100000"/>
              <w:rPr>
                <w:b/>
              </w:rPr>
            </w:pP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6</w:t>
            </w:r>
          </w:p>
        </w:tc>
        <w:tc>
          <w:tcPr>
            <w:tcW w:w="2863" w:type="dxa"/>
          </w:tcPr>
          <w:p w:rsidR="002D56E7" w:rsidRPr="00467BDD" w:rsidRDefault="002D56E7" w:rsidP="006A07C1">
            <w:pPr>
              <w:pStyle w:val="NoSpacing"/>
              <w:ind w:firstLine="0"/>
              <w:jc w:val="center"/>
              <w:cnfStyle w:val="000000010000"/>
            </w:pPr>
            <w:r w:rsidRPr="00467BDD">
              <w:t>Checksum</w:t>
            </w:r>
          </w:p>
        </w:tc>
        <w:tc>
          <w:tcPr>
            <w:tcW w:w="2822" w:type="dxa"/>
          </w:tcPr>
          <w:p w:rsidR="002D56E7" w:rsidRPr="00467BDD" w:rsidRDefault="002D56E7" w:rsidP="006A07C1">
            <w:pPr>
              <w:pStyle w:val="NoSpacing"/>
              <w:ind w:firstLine="0"/>
              <w:cnfStyle w:val="000000010000"/>
              <w:rPr>
                <w:b/>
              </w:rPr>
            </w:pPr>
          </w:p>
        </w:tc>
      </w:tr>
    </w:tbl>
    <w:p w:rsidR="002D56E7" w:rsidRPr="00467BDD" w:rsidRDefault="001E2A17" w:rsidP="001E2A17">
      <w:pPr>
        <w:ind w:firstLine="0"/>
        <w:jc w:val="center"/>
      </w:pPr>
      <w:bookmarkStart w:id="1249" w:name="_Toc373086311"/>
      <w:r w:rsidRPr="00467BDD">
        <w:t xml:space="preserve">Table </w:t>
      </w:r>
      <w:fldSimple w:instr=" SEQ Table \* MERGEFORMAT  \* MERGEFORMAT ">
        <w:r w:rsidR="00DC0366">
          <w:rPr>
            <w:noProof/>
          </w:rPr>
          <w:t>17</w:t>
        </w:r>
      </w:fldSimple>
      <w:r w:rsidRPr="00467BDD">
        <w:t xml:space="preserve">:  </w:t>
      </w:r>
      <w:r>
        <w:t>Set Acquisition Register Request</w:t>
      </w:r>
      <w:bookmarkEnd w:id="1249"/>
    </w:p>
    <w:p w:rsidR="00635EC4" w:rsidRPr="00467BDD" w:rsidRDefault="00635EC4" w:rsidP="002D56E7">
      <w:r w:rsidRPr="00467BDD">
        <w:t xml:space="preserve">The Set Acquisition Register reply </w:t>
      </w:r>
      <w:r w:rsidR="00773AD4" w:rsidRPr="00467BDD">
        <w:t>returns the update value</w:t>
      </w:r>
      <w:r w:rsidRPr="00467BDD">
        <w:t xml:space="preserve"> of the Acquisition Register.</w:t>
      </w:r>
      <w:r w:rsidR="00773AD4" w:rsidRPr="00467BDD">
        <w:t xml:space="preserve">  This should be checked against the requested value to verify the register has been updated successfully.</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Reply (0x83)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proofErr w:type="spellStart"/>
            <w:r w:rsidRPr="00467BDD">
              <w:t>StartByte</w:t>
            </w:r>
            <w:proofErr w:type="spellEnd"/>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0x83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8139CD">
            <w:pPr>
              <w:pStyle w:val="NoSpacing"/>
              <w:ind w:firstLine="0"/>
              <w:jc w:val="center"/>
              <w:cnfStyle w:val="000000010000"/>
            </w:pPr>
            <w:r w:rsidRPr="00467BDD">
              <w:t>0x000</w:t>
            </w:r>
            <w:r w:rsidR="008139CD" w:rsidRPr="00467BDD">
              <w:t>6</w:t>
            </w:r>
          </w:p>
        </w:tc>
      </w:tr>
      <w:tr w:rsidR="00513A7B" w:rsidRPr="00467BDD" w:rsidTr="006A07C1">
        <w:trPr>
          <w:cnfStyle w:val="000000100000"/>
        </w:trPr>
        <w:tc>
          <w:tcPr>
            <w:cnfStyle w:val="001000000000"/>
            <w:tcW w:w="2811" w:type="dxa"/>
          </w:tcPr>
          <w:p w:rsidR="00513A7B" w:rsidRPr="00467BDD" w:rsidRDefault="00513A7B" w:rsidP="006A07C1">
            <w:pPr>
              <w:pStyle w:val="NoSpacing"/>
              <w:ind w:firstLine="0"/>
              <w:jc w:val="center"/>
              <w:rPr>
                <w:b w:val="0"/>
              </w:rPr>
            </w:pPr>
            <w:r w:rsidRPr="00467BDD">
              <w:rPr>
                <w:b w:val="0"/>
              </w:rPr>
              <w:t>5</w:t>
            </w:r>
          </w:p>
        </w:tc>
        <w:tc>
          <w:tcPr>
            <w:tcW w:w="2863" w:type="dxa"/>
          </w:tcPr>
          <w:p w:rsidR="00513A7B" w:rsidRPr="00467BDD" w:rsidRDefault="00513A7B" w:rsidP="006A07C1">
            <w:pPr>
              <w:pStyle w:val="NoSpacing"/>
              <w:ind w:firstLine="0"/>
              <w:jc w:val="center"/>
              <w:cnfStyle w:val="000000100000"/>
            </w:pPr>
            <w:r w:rsidRPr="00467BDD">
              <w:t>Acquisition Register</w:t>
            </w:r>
          </w:p>
        </w:tc>
        <w:tc>
          <w:tcPr>
            <w:tcW w:w="2822" w:type="dxa"/>
          </w:tcPr>
          <w:p w:rsidR="00513A7B" w:rsidRPr="00467BDD" w:rsidRDefault="00EC3941" w:rsidP="006A07C1">
            <w:pPr>
              <w:pStyle w:val="NoSpacing"/>
              <w:ind w:firstLine="0"/>
              <w:jc w:val="center"/>
              <w:cnfStyle w:val="000000100000"/>
            </w:pPr>
            <w:r w:rsidRPr="00467BDD">
              <w:t>same as request</w:t>
            </w:r>
          </w:p>
        </w:tc>
      </w:tr>
      <w:tr w:rsidR="00513A7B" w:rsidRPr="00467BDD" w:rsidTr="006A07C1">
        <w:trPr>
          <w:cnfStyle w:val="000000010000"/>
        </w:trPr>
        <w:tc>
          <w:tcPr>
            <w:cnfStyle w:val="001000000000"/>
            <w:tcW w:w="2811" w:type="dxa"/>
          </w:tcPr>
          <w:p w:rsidR="00513A7B" w:rsidRPr="00467BDD" w:rsidRDefault="00513A7B" w:rsidP="006A07C1">
            <w:pPr>
              <w:pStyle w:val="NoSpacing"/>
              <w:ind w:firstLine="0"/>
              <w:jc w:val="center"/>
              <w:rPr>
                <w:b w:val="0"/>
              </w:rPr>
            </w:pPr>
            <w:r w:rsidRPr="00467BDD">
              <w:rPr>
                <w:b w:val="0"/>
              </w:rPr>
              <w:t>6</w:t>
            </w:r>
          </w:p>
        </w:tc>
        <w:tc>
          <w:tcPr>
            <w:tcW w:w="2863" w:type="dxa"/>
          </w:tcPr>
          <w:p w:rsidR="00513A7B" w:rsidRPr="00467BDD" w:rsidRDefault="00513A7B" w:rsidP="006A07C1">
            <w:pPr>
              <w:pStyle w:val="NoSpacing"/>
              <w:ind w:firstLine="0"/>
              <w:jc w:val="center"/>
              <w:cnfStyle w:val="000000010000"/>
            </w:pPr>
            <w:r w:rsidRPr="00467BDD">
              <w:t>Checksum</w:t>
            </w:r>
          </w:p>
        </w:tc>
        <w:tc>
          <w:tcPr>
            <w:tcW w:w="2822" w:type="dxa"/>
          </w:tcPr>
          <w:p w:rsidR="00513A7B" w:rsidRPr="00467BDD" w:rsidRDefault="00513A7B" w:rsidP="006A07C1">
            <w:pPr>
              <w:pStyle w:val="NoSpacing"/>
              <w:ind w:firstLine="0"/>
              <w:cnfStyle w:val="000000010000"/>
            </w:pPr>
          </w:p>
        </w:tc>
      </w:tr>
    </w:tbl>
    <w:p w:rsidR="002D56E7" w:rsidRPr="00467BDD" w:rsidRDefault="001E2A17" w:rsidP="001E2A17">
      <w:pPr>
        <w:ind w:firstLine="0"/>
        <w:jc w:val="center"/>
      </w:pPr>
      <w:bookmarkStart w:id="1250" w:name="_Toc373086312"/>
      <w:r w:rsidRPr="00467BDD">
        <w:t xml:space="preserve">Table </w:t>
      </w:r>
      <w:fldSimple w:instr=" SEQ Table \* MERGEFORMAT  \* MERGEFORMAT ">
        <w:r w:rsidR="00DC0366">
          <w:rPr>
            <w:noProof/>
          </w:rPr>
          <w:t>18</w:t>
        </w:r>
      </w:fldSimple>
      <w:r w:rsidRPr="00467BDD">
        <w:t xml:space="preserve">:  </w:t>
      </w:r>
      <w:r>
        <w:t>Set Acquisition Register Reply</w:t>
      </w:r>
      <w:bookmarkEnd w:id="1250"/>
    </w:p>
    <w:p w:rsidR="00C723DB" w:rsidRPr="00467BDD" w:rsidRDefault="00C723DB" w:rsidP="00C723DB">
      <w:pPr>
        <w:pStyle w:val="Heading4"/>
      </w:pPr>
      <w:r w:rsidRPr="00467BDD">
        <w:t>Get Acquisition Register</w:t>
      </w:r>
    </w:p>
    <w:p w:rsidR="00E22F43" w:rsidRPr="00467BDD" w:rsidRDefault="00E22F43" w:rsidP="00E22F43">
      <w:r w:rsidRPr="00467BDD">
        <w:t>The Get Acquisition Register request queries the RTSC for the current value of the Acquisition Register.</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B865F1" w:rsidP="00B865F1">
            <w:pPr>
              <w:pStyle w:val="NoSpacing"/>
              <w:ind w:firstLine="0"/>
              <w:jc w:val="center"/>
              <w:rPr>
                <w:color w:val="000000" w:themeColor="text1"/>
              </w:rPr>
            </w:pPr>
            <w:r w:rsidRPr="00467BDD">
              <w:rPr>
                <w:color w:val="000000" w:themeColor="text1"/>
                <w:sz w:val="28"/>
              </w:rPr>
              <w:t>Get Acquisition Register Request (0x04)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proofErr w:type="spellStart"/>
            <w:r w:rsidRPr="00467BDD">
              <w:t>StartByte</w:t>
            </w:r>
            <w:proofErr w:type="spellEnd"/>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0x04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B865F1">
            <w:pPr>
              <w:pStyle w:val="NoSpacing"/>
              <w:ind w:firstLine="0"/>
              <w:jc w:val="center"/>
              <w:cnfStyle w:val="000000010000"/>
            </w:pPr>
            <w:r w:rsidRPr="00467BDD">
              <w:t>0x0005</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Checksum</w:t>
            </w:r>
          </w:p>
        </w:tc>
        <w:tc>
          <w:tcPr>
            <w:tcW w:w="2822" w:type="dxa"/>
          </w:tcPr>
          <w:p w:rsidR="00B865F1" w:rsidRPr="00467BDD" w:rsidRDefault="00B865F1" w:rsidP="006A07C1">
            <w:pPr>
              <w:pStyle w:val="NoSpacing"/>
              <w:ind w:firstLine="0"/>
              <w:cnfStyle w:val="000000100000"/>
              <w:rPr>
                <w:b/>
              </w:rPr>
            </w:pPr>
          </w:p>
        </w:tc>
      </w:tr>
    </w:tbl>
    <w:p w:rsidR="00B865F1" w:rsidRPr="00467BDD" w:rsidRDefault="004158AD" w:rsidP="004158AD">
      <w:pPr>
        <w:ind w:firstLine="0"/>
        <w:jc w:val="center"/>
      </w:pPr>
      <w:bookmarkStart w:id="1251" w:name="_Toc373086313"/>
      <w:r w:rsidRPr="00467BDD">
        <w:t xml:space="preserve">Table </w:t>
      </w:r>
      <w:fldSimple w:instr=" SEQ Table \* MERGEFORMAT  \* MERGEFORMAT ">
        <w:r w:rsidR="00DC0366">
          <w:rPr>
            <w:noProof/>
          </w:rPr>
          <w:t>19</w:t>
        </w:r>
      </w:fldSimple>
      <w:r w:rsidRPr="00467BDD">
        <w:t xml:space="preserve">:  </w:t>
      </w:r>
      <w:r>
        <w:t>Get Acquisition Register Request</w:t>
      </w:r>
      <w:bookmarkEnd w:id="1251"/>
    </w:p>
    <w:p w:rsidR="00FA4A49" w:rsidRPr="00467BDD" w:rsidRDefault="00FA4A49" w:rsidP="00B865F1">
      <w:r w:rsidRPr="00467BDD">
        <w:lastRenderedPageBreak/>
        <w:t xml:space="preserve">The Get Acquisition Register reply returns the current value of the Acquisition Register. </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41465C" w:rsidP="00B865F1">
            <w:pPr>
              <w:pStyle w:val="NoSpacing"/>
              <w:ind w:firstLine="0"/>
              <w:jc w:val="center"/>
              <w:rPr>
                <w:color w:val="000000" w:themeColor="text1"/>
              </w:rPr>
            </w:pPr>
            <w:r w:rsidRPr="00467BDD">
              <w:rPr>
                <w:color w:val="000000" w:themeColor="text1"/>
                <w:sz w:val="28"/>
              </w:rPr>
              <w:t>Get</w:t>
            </w:r>
            <w:r w:rsidR="00B865F1" w:rsidRPr="00467BDD">
              <w:rPr>
                <w:color w:val="000000" w:themeColor="text1"/>
                <w:sz w:val="28"/>
              </w:rPr>
              <w:t xml:space="preserve"> Acquisition Register Reply (0x84)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proofErr w:type="spellStart"/>
            <w:r w:rsidRPr="00467BDD">
              <w:t>StartByte</w:t>
            </w:r>
            <w:proofErr w:type="spellEnd"/>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0x84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6A07C1">
            <w:pPr>
              <w:pStyle w:val="NoSpacing"/>
              <w:ind w:firstLine="0"/>
              <w:jc w:val="center"/>
              <w:cnfStyle w:val="000000010000"/>
            </w:pPr>
            <w:r w:rsidRPr="00467BDD">
              <w:t>0x0006</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Acquisition Register</w:t>
            </w:r>
          </w:p>
        </w:tc>
        <w:tc>
          <w:tcPr>
            <w:tcW w:w="2822" w:type="dxa"/>
          </w:tcPr>
          <w:p w:rsidR="00B865F1" w:rsidRPr="00467BDD" w:rsidRDefault="00B865F1" w:rsidP="006A07C1">
            <w:pPr>
              <w:pStyle w:val="NoSpacing"/>
              <w:ind w:firstLine="0"/>
              <w:jc w:val="center"/>
              <w:cnfStyle w:val="000000100000"/>
            </w:pPr>
            <w:r w:rsidRPr="00467BDD">
              <w:t>same as request</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6</w:t>
            </w:r>
          </w:p>
        </w:tc>
        <w:tc>
          <w:tcPr>
            <w:tcW w:w="2863" w:type="dxa"/>
          </w:tcPr>
          <w:p w:rsidR="00B865F1" w:rsidRPr="00467BDD" w:rsidRDefault="00B865F1" w:rsidP="006A07C1">
            <w:pPr>
              <w:pStyle w:val="NoSpacing"/>
              <w:ind w:firstLine="0"/>
              <w:jc w:val="center"/>
              <w:cnfStyle w:val="000000010000"/>
            </w:pPr>
            <w:r w:rsidRPr="00467BDD">
              <w:t>Checksum</w:t>
            </w:r>
          </w:p>
        </w:tc>
        <w:tc>
          <w:tcPr>
            <w:tcW w:w="2822" w:type="dxa"/>
          </w:tcPr>
          <w:p w:rsidR="00B865F1" w:rsidRPr="00467BDD" w:rsidRDefault="00B865F1" w:rsidP="006A07C1">
            <w:pPr>
              <w:pStyle w:val="NoSpacing"/>
              <w:ind w:firstLine="0"/>
              <w:cnfStyle w:val="000000010000"/>
            </w:pPr>
          </w:p>
        </w:tc>
      </w:tr>
    </w:tbl>
    <w:p w:rsidR="00B865F1" w:rsidRPr="00467BDD" w:rsidRDefault="004158AD" w:rsidP="004158AD">
      <w:pPr>
        <w:ind w:firstLine="0"/>
        <w:jc w:val="center"/>
      </w:pPr>
      <w:bookmarkStart w:id="1252" w:name="_Toc373086314"/>
      <w:r w:rsidRPr="00467BDD">
        <w:t xml:space="preserve">Table </w:t>
      </w:r>
      <w:fldSimple w:instr=" SEQ Table \* MERGEFORMAT  \* MERGEFORMAT ">
        <w:r w:rsidR="00DC0366">
          <w:rPr>
            <w:noProof/>
          </w:rPr>
          <w:t>20</w:t>
        </w:r>
      </w:fldSimple>
      <w:r w:rsidRPr="00467BDD">
        <w:t xml:space="preserve">:  </w:t>
      </w:r>
      <w:r>
        <w:t>Get Acquisition Register Reply</w:t>
      </w:r>
      <w:bookmarkEnd w:id="1252"/>
    </w:p>
    <w:p w:rsidR="00C723DB" w:rsidRPr="00467BDD" w:rsidRDefault="00C723DB" w:rsidP="00C723DB">
      <w:pPr>
        <w:pStyle w:val="Heading4"/>
      </w:pPr>
      <w:bookmarkStart w:id="1253" w:name="_Ref369954384"/>
      <w:r w:rsidRPr="00467BDD">
        <w:t>Set Waveform</w:t>
      </w:r>
      <w:bookmarkEnd w:id="1253"/>
    </w:p>
    <w:p w:rsidR="005B7375" w:rsidRPr="00467BDD" w:rsidRDefault="005B7375" w:rsidP="005B7375">
      <w:r w:rsidRPr="00467BDD">
        <w:t xml:space="preserve">The Set Waveform request updates the stored stimulation waveform for the requested channel.  Number of Samples provides the number of </w:t>
      </w:r>
      <w:proofErr w:type="spellStart"/>
      <w:r w:rsidRPr="00467BDD">
        <w:t>Amplitude</w:t>
      </w:r>
      <w:proofErr w:type="gramStart"/>
      <w:r w:rsidRPr="00467BDD">
        <w:t>:Time</w:t>
      </w:r>
      <w:proofErr w:type="spellEnd"/>
      <w:proofErr w:type="gramEnd"/>
      <w:r w:rsidRPr="00467BDD">
        <w:t xml:space="preserve"> pairs for the waveform.  </w:t>
      </w:r>
      <w:proofErr w:type="spellStart"/>
      <w:r w:rsidRPr="00467BDD">
        <w:t>Amplitude</w:t>
      </w:r>
      <w:proofErr w:type="gramStart"/>
      <w:r w:rsidRPr="00467BDD">
        <w:t>:Time</w:t>
      </w:r>
      <w:proofErr w:type="spellEnd"/>
      <w:proofErr w:type="gramEnd"/>
      <w:r w:rsidRPr="00467BDD">
        <w:t xml:space="preserve"> pairs are sent sequentially, from sample 1 to sample n, followed by the message checksum.  </w:t>
      </w:r>
      <w:r w:rsidR="0059600F" w:rsidRPr="00467BDD">
        <w:t xml:space="preserve">The waveform is stored to the requested channel’s memory offset as described in </w:t>
      </w:r>
      <w:r w:rsidR="00C51EBF">
        <w:fldChar w:fldCharType="begin"/>
      </w:r>
      <w:r w:rsidR="009E2D55">
        <w:instrText xml:space="preserve"> REF _Ref368231927 \h </w:instrText>
      </w:r>
      <w:r w:rsidR="00C51EBF">
        <w:fldChar w:fldCharType="separate"/>
      </w:r>
      <w:ins w:id="1254" w:author="kbatzer" w:date="2013-11-24T19:54:00Z">
        <w:r w:rsidR="00DC0366" w:rsidRPr="00467BDD">
          <w:t xml:space="preserve">Table </w:t>
        </w:r>
        <w:r w:rsidR="00DC0366">
          <w:rPr>
            <w:noProof/>
          </w:rPr>
          <w:t>7</w:t>
        </w:r>
      </w:ins>
      <w:del w:id="1255" w:author="kbatzer" w:date="2013-11-24T19:40:00Z">
        <w:r w:rsidR="00A455A1" w:rsidRPr="00467BDD" w:rsidDel="00361446">
          <w:delText xml:space="preserve">Table </w:delText>
        </w:r>
        <w:r w:rsidR="00A455A1" w:rsidDel="00361446">
          <w:rPr>
            <w:noProof/>
          </w:rPr>
          <w:delText>7</w:delText>
        </w:r>
      </w:del>
      <w:r w:rsidR="00C51EBF">
        <w:fldChar w:fldCharType="end"/>
      </w:r>
      <w:r w:rsidR="0059600F" w:rsidRPr="00467BDD">
        <w:t>.</w:t>
      </w:r>
    </w:p>
    <w:tbl>
      <w:tblPr>
        <w:tblStyle w:val="MediumShading1-Accent11"/>
        <w:tblW w:w="0" w:type="auto"/>
        <w:tblLook w:val="04A0"/>
      </w:tblPr>
      <w:tblGrid>
        <w:gridCol w:w="2811"/>
        <w:gridCol w:w="2863"/>
        <w:gridCol w:w="2822"/>
      </w:tblGrid>
      <w:tr w:rsidR="000E1D35" w:rsidRPr="00467BDD" w:rsidTr="009E0118">
        <w:trPr>
          <w:cnfStyle w:val="100000000000"/>
          <w:cantSplit/>
        </w:trPr>
        <w:tc>
          <w:tcPr>
            <w:cnfStyle w:val="001000000000"/>
            <w:tcW w:w="8496" w:type="dxa"/>
            <w:gridSpan w:val="3"/>
          </w:tcPr>
          <w:p w:rsidR="000E1D35" w:rsidRPr="00467BDD" w:rsidRDefault="000E1D35" w:rsidP="000E1D35">
            <w:pPr>
              <w:pStyle w:val="NoSpacing"/>
              <w:ind w:firstLine="0"/>
              <w:jc w:val="center"/>
              <w:rPr>
                <w:color w:val="000000" w:themeColor="text1"/>
              </w:rPr>
            </w:pPr>
            <w:r w:rsidRPr="00467BDD">
              <w:rPr>
                <w:color w:val="000000" w:themeColor="text1"/>
                <w:sz w:val="28"/>
              </w:rPr>
              <w:t>Set Waveform Request (0x05)</w:t>
            </w:r>
          </w:p>
        </w:tc>
      </w:tr>
      <w:tr w:rsidR="000E1D35" w:rsidRPr="00467BDD" w:rsidTr="009E0118">
        <w:trPr>
          <w:cnfStyle w:val="000000100000"/>
          <w:cantSplit/>
          <w:trHeight w:val="331"/>
        </w:trPr>
        <w:tc>
          <w:tcPr>
            <w:cnfStyle w:val="001000000000"/>
            <w:tcW w:w="2811" w:type="dxa"/>
            <w:vAlign w:val="center"/>
          </w:tcPr>
          <w:p w:rsidR="000E1D35" w:rsidRPr="00467BDD" w:rsidRDefault="000E1D35" w:rsidP="006A07C1">
            <w:pPr>
              <w:pStyle w:val="NoSpacing"/>
              <w:ind w:firstLine="0"/>
              <w:jc w:val="center"/>
              <w:rPr>
                <w:u w:val="single"/>
              </w:rPr>
            </w:pPr>
            <w:r w:rsidRPr="00467BDD">
              <w:rPr>
                <w:u w:val="single"/>
              </w:rPr>
              <w:t>Byte #</w:t>
            </w:r>
          </w:p>
        </w:tc>
        <w:tc>
          <w:tcPr>
            <w:tcW w:w="2863" w:type="dxa"/>
            <w:vAlign w:val="center"/>
          </w:tcPr>
          <w:p w:rsidR="000E1D35" w:rsidRPr="00467BDD" w:rsidRDefault="000E1D35" w:rsidP="006A07C1">
            <w:pPr>
              <w:pStyle w:val="NoSpacing"/>
              <w:ind w:firstLine="0"/>
              <w:jc w:val="center"/>
              <w:cnfStyle w:val="000000100000"/>
              <w:rPr>
                <w:b/>
                <w:u w:val="single"/>
              </w:rPr>
            </w:pPr>
            <w:r w:rsidRPr="00467BDD">
              <w:rPr>
                <w:b/>
                <w:u w:val="single"/>
              </w:rPr>
              <w:t>Field</w:t>
            </w:r>
          </w:p>
        </w:tc>
        <w:tc>
          <w:tcPr>
            <w:tcW w:w="2822" w:type="dxa"/>
            <w:vAlign w:val="center"/>
          </w:tcPr>
          <w:p w:rsidR="000E1D35" w:rsidRPr="00467BDD" w:rsidRDefault="000E1D35" w:rsidP="006A07C1">
            <w:pPr>
              <w:pStyle w:val="NoSpacing"/>
              <w:ind w:firstLine="0"/>
              <w:jc w:val="center"/>
              <w:cnfStyle w:val="000000100000"/>
              <w:rPr>
                <w:b/>
                <w:u w:val="single"/>
              </w:rPr>
            </w:pPr>
            <w:r w:rsidRPr="00467BDD">
              <w:rPr>
                <w:b/>
                <w:u w:val="single"/>
              </w:rPr>
              <w:t>Value</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1</w:t>
            </w:r>
          </w:p>
        </w:tc>
        <w:tc>
          <w:tcPr>
            <w:tcW w:w="2863" w:type="dxa"/>
          </w:tcPr>
          <w:p w:rsidR="000E1D35" w:rsidRPr="00467BDD" w:rsidRDefault="000E1D35" w:rsidP="006A07C1">
            <w:pPr>
              <w:pStyle w:val="NoSpacing"/>
              <w:ind w:firstLine="0"/>
              <w:jc w:val="center"/>
              <w:cnfStyle w:val="000000010000"/>
            </w:pPr>
            <w:proofErr w:type="spellStart"/>
            <w:r w:rsidRPr="00467BDD">
              <w:t>StartByte</w:t>
            </w:r>
            <w:proofErr w:type="spellEnd"/>
          </w:p>
        </w:tc>
        <w:tc>
          <w:tcPr>
            <w:tcW w:w="2822" w:type="dxa"/>
          </w:tcPr>
          <w:p w:rsidR="000E1D35" w:rsidRPr="00467BDD" w:rsidRDefault="000E1D35" w:rsidP="006A07C1">
            <w:pPr>
              <w:pStyle w:val="NoSpacing"/>
              <w:ind w:firstLine="0"/>
              <w:jc w:val="center"/>
              <w:cnfStyle w:val="000000010000"/>
            </w:pPr>
            <w:r w:rsidRPr="00467BDD">
              <w:t>0x5A</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2</w:t>
            </w:r>
          </w:p>
        </w:tc>
        <w:tc>
          <w:tcPr>
            <w:tcW w:w="2863" w:type="dxa"/>
          </w:tcPr>
          <w:p w:rsidR="000E1D35" w:rsidRPr="00467BDD" w:rsidRDefault="000E1D35" w:rsidP="006A07C1">
            <w:pPr>
              <w:pStyle w:val="NoSpacing"/>
              <w:ind w:firstLine="0"/>
              <w:jc w:val="center"/>
              <w:cnfStyle w:val="000000100000"/>
            </w:pPr>
            <w:r w:rsidRPr="00467BDD">
              <w:t>Message ID</w:t>
            </w:r>
          </w:p>
        </w:tc>
        <w:tc>
          <w:tcPr>
            <w:tcW w:w="2822" w:type="dxa"/>
          </w:tcPr>
          <w:p w:rsidR="000E1D35" w:rsidRPr="00467BDD" w:rsidRDefault="000E1D35" w:rsidP="000E1D35">
            <w:pPr>
              <w:pStyle w:val="NoSpacing"/>
              <w:ind w:firstLine="0"/>
              <w:jc w:val="center"/>
              <w:cnfStyle w:val="000000100000"/>
            </w:pPr>
            <w:r w:rsidRPr="00467BDD">
              <w:t>0x05</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3-4</w:t>
            </w:r>
          </w:p>
        </w:tc>
        <w:tc>
          <w:tcPr>
            <w:tcW w:w="2863" w:type="dxa"/>
          </w:tcPr>
          <w:p w:rsidR="000E1D35" w:rsidRPr="00467BDD" w:rsidRDefault="000E1D35" w:rsidP="006A07C1">
            <w:pPr>
              <w:pStyle w:val="NoSpacing"/>
              <w:ind w:firstLine="0"/>
              <w:jc w:val="center"/>
              <w:cnfStyle w:val="000000010000"/>
            </w:pPr>
            <w:r w:rsidRPr="00467BDD">
              <w:t>Length</w:t>
            </w:r>
          </w:p>
        </w:tc>
        <w:tc>
          <w:tcPr>
            <w:tcW w:w="2822" w:type="dxa"/>
          </w:tcPr>
          <w:p w:rsidR="000E1D35" w:rsidRPr="00467BDD" w:rsidRDefault="00D026A5" w:rsidP="006A07C1">
            <w:pPr>
              <w:pStyle w:val="NoSpacing"/>
              <w:ind w:firstLine="0"/>
              <w:jc w:val="center"/>
              <w:cnfStyle w:val="000000010000"/>
            </w:pPr>
            <w:r w:rsidRPr="00467BDD">
              <w:t xml:space="preserve">6 </w:t>
            </w:r>
            <w:r w:rsidR="000E1D35" w:rsidRPr="00467BDD">
              <w:t>+ samples * 4</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5</w:t>
            </w:r>
          </w:p>
        </w:tc>
        <w:tc>
          <w:tcPr>
            <w:tcW w:w="2863" w:type="dxa"/>
          </w:tcPr>
          <w:p w:rsidR="000E1D35" w:rsidRPr="00467BDD" w:rsidRDefault="000E1D35" w:rsidP="006A07C1">
            <w:pPr>
              <w:pStyle w:val="NoSpacing"/>
              <w:ind w:firstLine="0"/>
              <w:jc w:val="center"/>
              <w:cnfStyle w:val="000000100000"/>
            </w:pPr>
            <w:r w:rsidRPr="00467BDD">
              <w:t>Channel</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6</w:t>
            </w:r>
          </w:p>
        </w:tc>
        <w:tc>
          <w:tcPr>
            <w:tcW w:w="2863" w:type="dxa"/>
          </w:tcPr>
          <w:p w:rsidR="000E1D35" w:rsidRPr="00467BDD" w:rsidRDefault="000E1D35" w:rsidP="006A07C1">
            <w:pPr>
              <w:pStyle w:val="NoSpacing"/>
              <w:ind w:firstLine="0"/>
              <w:jc w:val="center"/>
              <w:cnfStyle w:val="000000010000"/>
            </w:pPr>
            <w:r w:rsidRPr="00467BDD">
              <w:t>Number of Samples</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7-8</w:t>
            </w:r>
          </w:p>
        </w:tc>
        <w:tc>
          <w:tcPr>
            <w:tcW w:w="2863" w:type="dxa"/>
          </w:tcPr>
          <w:p w:rsidR="000E1D35" w:rsidRPr="00467BDD" w:rsidRDefault="000E1D35" w:rsidP="006A07C1">
            <w:pPr>
              <w:pStyle w:val="NoSpacing"/>
              <w:ind w:firstLine="0"/>
              <w:jc w:val="center"/>
              <w:cnfStyle w:val="000000100000"/>
            </w:pPr>
            <w:r w:rsidRPr="00467BDD">
              <w:t>Amplitude 1</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9-10</w:t>
            </w:r>
          </w:p>
        </w:tc>
        <w:tc>
          <w:tcPr>
            <w:tcW w:w="2863" w:type="dxa"/>
          </w:tcPr>
          <w:p w:rsidR="000E1D35" w:rsidRPr="00467BDD" w:rsidRDefault="000E1D35" w:rsidP="006A07C1">
            <w:pPr>
              <w:pStyle w:val="NoSpacing"/>
              <w:ind w:firstLine="0"/>
              <w:jc w:val="center"/>
              <w:cnfStyle w:val="000000010000"/>
            </w:pPr>
            <w:r w:rsidRPr="00467BDD">
              <w:t>Time 1</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100000"/>
            </w:pPr>
            <w:r w:rsidRPr="00467BDD">
              <w:t>Amplitude n</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010000"/>
            </w:pPr>
            <w:r w:rsidRPr="00467BDD">
              <w:t>Time n</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D026A5" w:rsidP="006A07C1">
            <w:pPr>
              <w:pStyle w:val="NoSpacing"/>
              <w:ind w:firstLine="0"/>
              <w:jc w:val="center"/>
              <w:rPr>
                <w:b w:val="0"/>
              </w:rPr>
            </w:pPr>
            <w:r w:rsidRPr="00467BDD">
              <w:rPr>
                <w:b w:val="0"/>
              </w:rPr>
              <w:t>6</w:t>
            </w:r>
            <w:r w:rsidR="000E1D35" w:rsidRPr="00467BDD">
              <w:rPr>
                <w:b w:val="0"/>
              </w:rPr>
              <w:t xml:space="preserve"> + samples * 4</w:t>
            </w:r>
          </w:p>
        </w:tc>
        <w:tc>
          <w:tcPr>
            <w:tcW w:w="2863" w:type="dxa"/>
          </w:tcPr>
          <w:p w:rsidR="000E1D35" w:rsidRPr="00467BDD" w:rsidRDefault="000E1D35" w:rsidP="006A07C1">
            <w:pPr>
              <w:pStyle w:val="NoSpacing"/>
              <w:ind w:firstLine="0"/>
              <w:jc w:val="center"/>
              <w:cnfStyle w:val="000000100000"/>
            </w:pPr>
            <w:r w:rsidRPr="00467BDD">
              <w:t>Checksum</w:t>
            </w:r>
          </w:p>
        </w:tc>
        <w:tc>
          <w:tcPr>
            <w:tcW w:w="2822" w:type="dxa"/>
          </w:tcPr>
          <w:p w:rsidR="000E1D35" w:rsidRPr="00467BDD" w:rsidRDefault="000E1D35" w:rsidP="006A07C1">
            <w:pPr>
              <w:pStyle w:val="NoSpacing"/>
              <w:ind w:firstLine="0"/>
              <w:cnfStyle w:val="000000100000"/>
              <w:rPr>
                <w:b/>
              </w:rPr>
            </w:pPr>
          </w:p>
        </w:tc>
      </w:tr>
    </w:tbl>
    <w:p w:rsidR="000E1D35" w:rsidRPr="00467BDD" w:rsidRDefault="004158AD" w:rsidP="004158AD">
      <w:pPr>
        <w:ind w:firstLine="0"/>
        <w:jc w:val="center"/>
      </w:pPr>
      <w:bookmarkStart w:id="1256" w:name="_Toc373086315"/>
      <w:r w:rsidRPr="00467BDD">
        <w:t xml:space="preserve">Table </w:t>
      </w:r>
      <w:fldSimple w:instr=" SEQ Table \* MERGEFORMAT  \* MERGEFORMAT ">
        <w:r w:rsidR="00DC0366">
          <w:rPr>
            <w:noProof/>
          </w:rPr>
          <w:t>21</w:t>
        </w:r>
      </w:fldSimple>
      <w:r w:rsidRPr="00467BDD">
        <w:t xml:space="preserve">:  </w:t>
      </w:r>
      <w:r>
        <w:t>Set Waveform Request</w:t>
      </w:r>
      <w:bookmarkEnd w:id="1256"/>
    </w:p>
    <w:p w:rsidR="00CF2499" w:rsidRDefault="00CF2499" w:rsidP="00CF2499">
      <w:r w:rsidRPr="00467BDD">
        <w:t>The Set Waveform reply returns a status for the Set Waveform request.</w:t>
      </w:r>
    </w:p>
    <w:p w:rsidR="00117C4F" w:rsidRDefault="00117C4F" w:rsidP="00CF2499"/>
    <w:p w:rsidR="00117C4F" w:rsidRPr="00467BDD" w:rsidRDefault="00117C4F" w:rsidP="00CF2499"/>
    <w:tbl>
      <w:tblPr>
        <w:tblStyle w:val="MediumShading1-Accent11"/>
        <w:tblW w:w="0" w:type="auto"/>
        <w:tblLook w:val="04A0"/>
      </w:tblPr>
      <w:tblGrid>
        <w:gridCol w:w="2811"/>
        <w:gridCol w:w="2863"/>
        <w:gridCol w:w="2822"/>
      </w:tblGrid>
      <w:tr w:rsidR="001C57AC" w:rsidRPr="00467BDD" w:rsidTr="006A07C1">
        <w:trPr>
          <w:cnfStyle w:val="100000000000"/>
        </w:trPr>
        <w:tc>
          <w:tcPr>
            <w:cnfStyle w:val="001000000000"/>
            <w:tcW w:w="8496" w:type="dxa"/>
            <w:gridSpan w:val="3"/>
          </w:tcPr>
          <w:p w:rsidR="001C57AC" w:rsidRPr="00467BDD" w:rsidRDefault="001C57AC" w:rsidP="006A07C1">
            <w:pPr>
              <w:pStyle w:val="NoSpacing"/>
              <w:ind w:firstLine="0"/>
              <w:jc w:val="center"/>
              <w:rPr>
                <w:color w:val="000000" w:themeColor="text1"/>
              </w:rPr>
            </w:pPr>
            <w:r w:rsidRPr="00467BDD">
              <w:rPr>
                <w:color w:val="000000" w:themeColor="text1"/>
                <w:sz w:val="28"/>
              </w:rPr>
              <w:lastRenderedPageBreak/>
              <w:t>Set Waveform Reply (0x85)</w:t>
            </w:r>
          </w:p>
        </w:tc>
      </w:tr>
      <w:tr w:rsidR="001C57AC" w:rsidRPr="00467BDD" w:rsidTr="006A07C1">
        <w:trPr>
          <w:cnfStyle w:val="000000100000"/>
          <w:trHeight w:val="331"/>
        </w:trPr>
        <w:tc>
          <w:tcPr>
            <w:cnfStyle w:val="001000000000"/>
            <w:tcW w:w="2811" w:type="dxa"/>
            <w:vAlign w:val="center"/>
          </w:tcPr>
          <w:p w:rsidR="001C57AC" w:rsidRPr="00467BDD" w:rsidRDefault="001C57AC" w:rsidP="006A07C1">
            <w:pPr>
              <w:pStyle w:val="NoSpacing"/>
              <w:ind w:firstLine="0"/>
              <w:jc w:val="center"/>
              <w:rPr>
                <w:u w:val="single"/>
              </w:rPr>
            </w:pPr>
            <w:r w:rsidRPr="00467BDD">
              <w:rPr>
                <w:u w:val="single"/>
              </w:rPr>
              <w:t>Byte #</w:t>
            </w:r>
          </w:p>
        </w:tc>
        <w:tc>
          <w:tcPr>
            <w:tcW w:w="2863" w:type="dxa"/>
            <w:vAlign w:val="center"/>
          </w:tcPr>
          <w:p w:rsidR="001C57AC" w:rsidRPr="00467BDD" w:rsidRDefault="001C57AC" w:rsidP="006A07C1">
            <w:pPr>
              <w:pStyle w:val="NoSpacing"/>
              <w:ind w:firstLine="0"/>
              <w:jc w:val="center"/>
              <w:cnfStyle w:val="000000100000"/>
              <w:rPr>
                <w:b/>
                <w:u w:val="single"/>
              </w:rPr>
            </w:pPr>
            <w:r w:rsidRPr="00467BDD">
              <w:rPr>
                <w:b/>
                <w:u w:val="single"/>
              </w:rPr>
              <w:t>Field</w:t>
            </w:r>
          </w:p>
        </w:tc>
        <w:tc>
          <w:tcPr>
            <w:tcW w:w="2822" w:type="dxa"/>
            <w:vAlign w:val="center"/>
          </w:tcPr>
          <w:p w:rsidR="001C57AC" w:rsidRPr="00467BDD" w:rsidRDefault="001C57AC" w:rsidP="006A07C1">
            <w:pPr>
              <w:pStyle w:val="NoSpacing"/>
              <w:ind w:firstLine="0"/>
              <w:jc w:val="center"/>
              <w:cnfStyle w:val="000000100000"/>
              <w:rPr>
                <w:b/>
                <w:u w:val="single"/>
              </w:rPr>
            </w:pPr>
            <w:r w:rsidRPr="00467BDD">
              <w:rPr>
                <w:b/>
                <w:u w:val="single"/>
              </w:rPr>
              <w:t>Value</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1</w:t>
            </w:r>
          </w:p>
        </w:tc>
        <w:tc>
          <w:tcPr>
            <w:tcW w:w="2863" w:type="dxa"/>
          </w:tcPr>
          <w:p w:rsidR="001C57AC" w:rsidRPr="00467BDD" w:rsidRDefault="001C57AC" w:rsidP="006A07C1">
            <w:pPr>
              <w:pStyle w:val="NoSpacing"/>
              <w:ind w:firstLine="0"/>
              <w:jc w:val="center"/>
              <w:cnfStyle w:val="000000010000"/>
            </w:pPr>
            <w:proofErr w:type="spellStart"/>
            <w:r w:rsidRPr="00467BDD">
              <w:t>StartByte</w:t>
            </w:r>
            <w:proofErr w:type="spellEnd"/>
          </w:p>
        </w:tc>
        <w:tc>
          <w:tcPr>
            <w:tcW w:w="2822" w:type="dxa"/>
          </w:tcPr>
          <w:p w:rsidR="001C57AC" w:rsidRPr="00467BDD" w:rsidRDefault="001C57AC" w:rsidP="006A07C1">
            <w:pPr>
              <w:pStyle w:val="NoSpacing"/>
              <w:ind w:firstLine="0"/>
              <w:jc w:val="center"/>
              <w:cnfStyle w:val="000000010000"/>
            </w:pPr>
            <w:r w:rsidRPr="00467BDD">
              <w:t>0x5A</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2</w:t>
            </w:r>
          </w:p>
        </w:tc>
        <w:tc>
          <w:tcPr>
            <w:tcW w:w="2863" w:type="dxa"/>
          </w:tcPr>
          <w:p w:rsidR="001C57AC" w:rsidRPr="00467BDD" w:rsidRDefault="001C57AC" w:rsidP="006A07C1">
            <w:pPr>
              <w:pStyle w:val="NoSpacing"/>
              <w:ind w:firstLine="0"/>
              <w:jc w:val="center"/>
              <w:cnfStyle w:val="000000100000"/>
            </w:pPr>
            <w:r w:rsidRPr="00467BDD">
              <w:t>Message ID</w:t>
            </w:r>
          </w:p>
        </w:tc>
        <w:tc>
          <w:tcPr>
            <w:tcW w:w="2822" w:type="dxa"/>
          </w:tcPr>
          <w:p w:rsidR="001C57AC" w:rsidRPr="00467BDD" w:rsidRDefault="001C57AC" w:rsidP="001C57AC">
            <w:pPr>
              <w:pStyle w:val="NoSpacing"/>
              <w:ind w:firstLine="0"/>
              <w:jc w:val="center"/>
              <w:cnfStyle w:val="000000100000"/>
            </w:pPr>
            <w:r w:rsidRPr="00467BDD">
              <w:t>0x85</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3-4</w:t>
            </w:r>
          </w:p>
        </w:tc>
        <w:tc>
          <w:tcPr>
            <w:tcW w:w="2863" w:type="dxa"/>
          </w:tcPr>
          <w:p w:rsidR="001C57AC" w:rsidRPr="00467BDD" w:rsidRDefault="001C57AC" w:rsidP="006A07C1">
            <w:pPr>
              <w:pStyle w:val="NoSpacing"/>
              <w:ind w:firstLine="0"/>
              <w:jc w:val="center"/>
              <w:cnfStyle w:val="000000010000"/>
            </w:pPr>
            <w:r w:rsidRPr="00467BDD">
              <w:t>Length</w:t>
            </w:r>
          </w:p>
        </w:tc>
        <w:tc>
          <w:tcPr>
            <w:tcW w:w="2822" w:type="dxa"/>
          </w:tcPr>
          <w:p w:rsidR="001C57AC" w:rsidRPr="00467BDD" w:rsidRDefault="001C57AC" w:rsidP="006A07C1">
            <w:pPr>
              <w:pStyle w:val="NoSpacing"/>
              <w:ind w:firstLine="0"/>
              <w:jc w:val="center"/>
              <w:cnfStyle w:val="000000010000"/>
            </w:pPr>
            <w:r w:rsidRPr="00467BDD">
              <w:t>0x000</w:t>
            </w:r>
            <w:r w:rsidR="005B37A4" w:rsidRPr="00467BDD">
              <w:t>7</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5</w:t>
            </w:r>
          </w:p>
        </w:tc>
        <w:tc>
          <w:tcPr>
            <w:tcW w:w="2863" w:type="dxa"/>
          </w:tcPr>
          <w:p w:rsidR="001C57AC" w:rsidRPr="00467BDD" w:rsidRDefault="001C57AC" w:rsidP="006A07C1">
            <w:pPr>
              <w:pStyle w:val="NoSpacing"/>
              <w:ind w:firstLine="0"/>
              <w:jc w:val="center"/>
              <w:cnfStyle w:val="000000100000"/>
            </w:pPr>
            <w:r w:rsidRPr="00467BDD">
              <w:t>Channel</w:t>
            </w:r>
          </w:p>
        </w:tc>
        <w:tc>
          <w:tcPr>
            <w:tcW w:w="2822" w:type="dxa"/>
          </w:tcPr>
          <w:p w:rsidR="001C57AC" w:rsidRPr="00467BDD" w:rsidRDefault="001C57AC" w:rsidP="006A07C1">
            <w:pPr>
              <w:pStyle w:val="NoSpacing"/>
              <w:ind w:firstLine="0"/>
              <w:cnfStyle w:val="000000100000"/>
              <w:rPr>
                <w:b/>
              </w:rPr>
            </w:pPr>
          </w:p>
        </w:tc>
      </w:tr>
      <w:tr w:rsidR="005B37A4" w:rsidRPr="00467BDD" w:rsidTr="000B5E1C">
        <w:trPr>
          <w:cnfStyle w:val="000000010000"/>
        </w:trPr>
        <w:tc>
          <w:tcPr>
            <w:cnfStyle w:val="001000000000"/>
            <w:tcW w:w="2811" w:type="dxa"/>
            <w:vAlign w:val="center"/>
          </w:tcPr>
          <w:p w:rsidR="005B37A4" w:rsidRPr="00467BDD" w:rsidRDefault="005B37A4" w:rsidP="000B5E1C">
            <w:pPr>
              <w:pStyle w:val="NoSpacing"/>
              <w:ind w:firstLine="0"/>
              <w:jc w:val="center"/>
              <w:rPr>
                <w:b w:val="0"/>
              </w:rPr>
            </w:pPr>
            <w:r w:rsidRPr="00467BDD">
              <w:rPr>
                <w:b w:val="0"/>
              </w:rPr>
              <w:t>6</w:t>
            </w:r>
          </w:p>
        </w:tc>
        <w:tc>
          <w:tcPr>
            <w:tcW w:w="2863" w:type="dxa"/>
            <w:vAlign w:val="center"/>
          </w:tcPr>
          <w:p w:rsidR="005B37A4" w:rsidRPr="00467BDD" w:rsidRDefault="005B37A4" w:rsidP="000B5E1C">
            <w:pPr>
              <w:pStyle w:val="NoSpacing"/>
              <w:ind w:firstLine="0"/>
              <w:jc w:val="center"/>
              <w:cnfStyle w:val="000000010000"/>
            </w:pPr>
            <w:r w:rsidRPr="00467BDD">
              <w:t>Status</w:t>
            </w:r>
          </w:p>
        </w:tc>
        <w:tc>
          <w:tcPr>
            <w:tcW w:w="2822" w:type="dxa"/>
          </w:tcPr>
          <w:p w:rsidR="00CF2499" w:rsidRPr="00467BDD" w:rsidRDefault="00CB5B89" w:rsidP="00B22768">
            <w:pPr>
              <w:pStyle w:val="NoSpacing"/>
              <w:ind w:firstLine="0"/>
              <w:jc w:val="center"/>
              <w:cnfStyle w:val="000000010000"/>
            </w:pPr>
            <w:r w:rsidRPr="00467BDD">
              <w:t>0x00: Success</w:t>
            </w:r>
          </w:p>
          <w:p w:rsidR="005B37A4" w:rsidRPr="00467BDD" w:rsidRDefault="00CF2499" w:rsidP="00B22768">
            <w:pPr>
              <w:pStyle w:val="NoSpacing"/>
              <w:ind w:firstLine="0"/>
              <w:jc w:val="center"/>
              <w:cnfStyle w:val="000000010000"/>
            </w:pPr>
            <w:r w:rsidRPr="00467BDD">
              <w:t>0x01: Failure</w:t>
            </w:r>
          </w:p>
        </w:tc>
      </w:tr>
      <w:tr w:rsidR="001C57AC" w:rsidRPr="00467BDD" w:rsidTr="006A07C1">
        <w:trPr>
          <w:cnfStyle w:val="000000100000"/>
        </w:trPr>
        <w:tc>
          <w:tcPr>
            <w:cnfStyle w:val="001000000000"/>
            <w:tcW w:w="2811" w:type="dxa"/>
          </w:tcPr>
          <w:p w:rsidR="001C57AC" w:rsidRPr="00467BDD" w:rsidRDefault="005B37A4" w:rsidP="006A07C1">
            <w:pPr>
              <w:pStyle w:val="NoSpacing"/>
              <w:ind w:firstLine="0"/>
              <w:jc w:val="center"/>
              <w:rPr>
                <w:b w:val="0"/>
              </w:rPr>
            </w:pPr>
            <w:r w:rsidRPr="00467BDD">
              <w:rPr>
                <w:b w:val="0"/>
              </w:rPr>
              <w:t>7</w:t>
            </w:r>
          </w:p>
        </w:tc>
        <w:tc>
          <w:tcPr>
            <w:tcW w:w="2863" w:type="dxa"/>
          </w:tcPr>
          <w:p w:rsidR="001C57AC" w:rsidRPr="00467BDD" w:rsidRDefault="001C57AC" w:rsidP="006A07C1">
            <w:pPr>
              <w:pStyle w:val="NoSpacing"/>
              <w:ind w:firstLine="0"/>
              <w:jc w:val="center"/>
              <w:cnfStyle w:val="000000100000"/>
            </w:pPr>
            <w:r w:rsidRPr="00467BDD">
              <w:t>Checksum</w:t>
            </w:r>
          </w:p>
        </w:tc>
        <w:tc>
          <w:tcPr>
            <w:tcW w:w="2822" w:type="dxa"/>
          </w:tcPr>
          <w:p w:rsidR="001C57AC" w:rsidRPr="00467BDD" w:rsidRDefault="001C57AC" w:rsidP="006A07C1">
            <w:pPr>
              <w:pStyle w:val="NoSpacing"/>
              <w:ind w:firstLine="0"/>
              <w:cnfStyle w:val="000000100000"/>
              <w:rPr>
                <w:b/>
              </w:rPr>
            </w:pPr>
          </w:p>
        </w:tc>
      </w:tr>
    </w:tbl>
    <w:p w:rsidR="001C57AC" w:rsidRPr="00467BDD" w:rsidRDefault="004158AD" w:rsidP="004158AD">
      <w:pPr>
        <w:ind w:firstLine="0"/>
        <w:jc w:val="center"/>
      </w:pPr>
      <w:bookmarkStart w:id="1257" w:name="_Toc373086316"/>
      <w:r w:rsidRPr="00467BDD">
        <w:t xml:space="preserve">Table </w:t>
      </w:r>
      <w:fldSimple w:instr=" SEQ Table \* MERGEFORMAT  \* MERGEFORMAT ">
        <w:r w:rsidR="00DC0366">
          <w:rPr>
            <w:noProof/>
          </w:rPr>
          <w:t>22</w:t>
        </w:r>
      </w:fldSimple>
      <w:r w:rsidRPr="00467BDD">
        <w:t xml:space="preserve">:  </w:t>
      </w:r>
      <w:r>
        <w:t>Set Waveform Reply</w:t>
      </w:r>
      <w:bookmarkEnd w:id="1257"/>
    </w:p>
    <w:p w:rsidR="00C723DB" w:rsidRPr="00467BDD" w:rsidRDefault="00C723DB" w:rsidP="00C723DB">
      <w:pPr>
        <w:pStyle w:val="Heading4"/>
      </w:pPr>
      <w:bookmarkStart w:id="1258" w:name="_Ref369954769"/>
      <w:r w:rsidRPr="00467BDD">
        <w:t>Get Waveform</w:t>
      </w:r>
      <w:bookmarkEnd w:id="1258"/>
    </w:p>
    <w:p w:rsidR="00302B00" w:rsidRPr="00467BDD" w:rsidRDefault="00302B00" w:rsidP="00302B00">
      <w:r w:rsidRPr="00467BDD">
        <w:t>The Get Waveform request queries the RTSC for the currently stored stimulation waveform</w:t>
      </w:r>
      <w:r w:rsidR="009014AE">
        <w:t xml:space="preserve"> of the specified channel</w:t>
      </w:r>
      <w:r w:rsidRPr="00467BDD">
        <w:t>.</w:t>
      </w:r>
    </w:p>
    <w:tbl>
      <w:tblPr>
        <w:tblStyle w:val="MediumShading1-Accent11"/>
        <w:tblW w:w="0" w:type="auto"/>
        <w:tblLook w:val="04A0"/>
      </w:tblPr>
      <w:tblGrid>
        <w:gridCol w:w="2811"/>
        <w:gridCol w:w="2863"/>
        <w:gridCol w:w="2822"/>
      </w:tblGrid>
      <w:tr w:rsidR="00FD6127" w:rsidRPr="00467BDD" w:rsidTr="006A07C1">
        <w:trPr>
          <w:cnfStyle w:val="100000000000"/>
        </w:trPr>
        <w:tc>
          <w:tcPr>
            <w:cnfStyle w:val="001000000000"/>
            <w:tcW w:w="8496" w:type="dxa"/>
            <w:gridSpan w:val="3"/>
          </w:tcPr>
          <w:p w:rsidR="00FD6127" w:rsidRPr="00467BDD" w:rsidRDefault="00FD6127" w:rsidP="00FD6127">
            <w:pPr>
              <w:pStyle w:val="NoSpacing"/>
              <w:ind w:firstLine="0"/>
              <w:jc w:val="center"/>
              <w:rPr>
                <w:color w:val="000000" w:themeColor="text1"/>
              </w:rPr>
            </w:pPr>
            <w:r w:rsidRPr="00467BDD">
              <w:rPr>
                <w:color w:val="000000" w:themeColor="text1"/>
                <w:sz w:val="28"/>
              </w:rPr>
              <w:t>Get Waveform Request (0x06)</w:t>
            </w:r>
          </w:p>
        </w:tc>
      </w:tr>
      <w:tr w:rsidR="00FD6127" w:rsidRPr="00467BDD" w:rsidTr="006A07C1">
        <w:trPr>
          <w:cnfStyle w:val="000000100000"/>
          <w:trHeight w:val="331"/>
        </w:trPr>
        <w:tc>
          <w:tcPr>
            <w:cnfStyle w:val="001000000000"/>
            <w:tcW w:w="2811" w:type="dxa"/>
            <w:vAlign w:val="center"/>
          </w:tcPr>
          <w:p w:rsidR="00FD6127" w:rsidRPr="00467BDD" w:rsidRDefault="00FD6127" w:rsidP="006A07C1">
            <w:pPr>
              <w:pStyle w:val="NoSpacing"/>
              <w:ind w:firstLine="0"/>
              <w:jc w:val="center"/>
              <w:rPr>
                <w:u w:val="single"/>
              </w:rPr>
            </w:pPr>
            <w:r w:rsidRPr="00467BDD">
              <w:rPr>
                <w:u w:val="single"/>
              </w:rPr>
              <w:t>Byte #</w:t>
            </w:r>
          </w:p>
        </w:tc>
        <w:tc>
          <w:tcPr>
            <w:tcW w:w="2863" w:type="dxa"/>
            <w:vAlign w:val="center"/>
          </w:tcPr>
          <w:p w:rsidR="00FD6127" w:rsidRPr="00467BDD" w:rsidRDefault="00FD6127" w:rsidP="006A07C1">
            <w:pPr>
              <w:pStyle w:val="NoSpacing"/>
              <w:ind w:firstLine="0"/>
              <w:jc w:val="center"/>
              <w:cnfStyle w:val="000000100000"/>
              <w:rPr>
                <w:b/>
                <w:u w:val="single"/>
              </w:rPr>
            </w:pPr>
            <w:r w:rsidRPr="00467BDD">
              <w:rPr>
                <w:b/>
                <w:u w:val="single"/>
              </w:rPr>
              <w:t>Field</w:t>
            </w:r>
          </w:p>
        </w:tc>
        <w:tc>
          <w:tcPr>
            <w:tcW w:w="2822" w:type="dxa"/>
            <w:vAlign w:val="center"/>
          </w:tcPr>
          <w:p w:rsidR="00FD6127" w:rsidRPr="00467BDD" w:rsidRDefault="00FD6127" w:rsidP="006A07C1">
            <w:pPr>
              <w:pStyle w:val="NoSpacing"/>
              <w:ind w:firstLine="0"/>
              <w:jc w:val="center"/>
              <w:cnfStyle w:val="000000100000"/>
              <w:rPr>
                <w:b/>
                <w:u w:val="single"/>
              </w:rPr>
            </w:pPr>
            <w:r w:rsidRPr="00467BDD">
              <w:rPr>
                <w:b/>
                <w:u w:val="single"/>
              </w:rPr>
              <w:t>Value</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1</w:t>
            </w:r>
          </w:p>
        </w:tc>
        <w:tc>
          <w:tcPr>
            <w:tcW w:w="2863" w:type="dxa"/>
          </w:tcPr>
          <w:p w:rsidR="00FD6127" w:rsidRPr="00467BDD" w:rsidRDefault="00FD6127" w:rsidP="006A07C1">
            <w:pPr>
              <w:pStyle w:val="NoSpacing"/>
              <w:ind w:firstLine="0"/>
              <w:jc w:val="center"/>
              <w:cnfStyle w:val="000000010000"/>
            </w:pPr>
            <w:proofErr w:type="spellStart"/>
            <w:r w:rsidRPr="00467BDD">
              <w:t>StartByte</w:t>
            </w:r>
            <w:proofErr w:type="spellEnd"/>
          </w:p>
        </w:tc>
        <w:tc>
          <w:tcPr>
            <w:tcW w:w="2822" w:type="dxa"/>
          </w:tcPr>
          <w:p w:rsidR="00FD6127" w:rsidRPr="00467BDD" w:rsidRDefault="00FD6127" w:rsidP="006A07C1">
            <w:pPr>
              <w:pStyle w:val="NoSpacing"/>
              <w:ind w:firstLine="0"/>
              <w:jc w:val="center"/>
              <w:cnfStyle w:val="000000010000"/>
            </w:pPr>
            <w:r w:rsidRPr="00467BDD">
              <w:t>0x5A</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2</w:t>
            </w:r>
          </w:p>
        </w:tc>
        <w:tc>
          <w:tcPr>
            <w:tcW w:w="2863" w:type="dxa"/>
          </w:tcPr>
          <w:p w:rsidR="00FD6127" w:rsidRPr="00467BDD" w:rsidRDefault="00FD6127" w:rsidP="006A07C1">
            <w:pPr>
              <w:pStyle w:val="NoSpacing"/>
              <w:ind w:firstLine="0"/>
              <w:jc w:val="center"/>
              <w:cnfStyle w:val="000000100000"/>
            </w:pPr>
            <w:r w:rsidRPr="00467BDD">
              <w:t>Message ID</w:t>
            </w:r>
          </w:p>
        </w:tc>
        <w:tc>
          <w:tcPr>
            <w:tcW w:w="2822" w:type="dxa"/>
          </w:tcPr>
          <w:p w:rsidR="00FD6127" w:rsidRPr="00467BDD" w:rsidRDefault="00FD6127" w:rsidP="006A07C1">
            <w:pPr>
              <w:pStyle w:val="NoSpacing"/>
              <w:ind w:firstLine="0"/>
              <w:jc w:val="center"/>
              <w:cnfStyle w:val="000000100000"/>
            </w:pPr>
            <w:r w:rsidRPr="00467BDD">
              <w:t>0x06</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3-4</w:t>
            </w:r>
          </w:p>
        </w:tc>
        <w:tc>
          <w:tcPr>
            <w:tcW w:w="2863" w:type="dxa"/>
          </w:tcPr>
          <w:p w:rsidR="00FD6127" w:rsidRPr="00467BDD" w:rsidRDefault="00FD6127" w:rsidP="006A07C1">
            <w:pPr>
              <w:pStyle w:val="NoSpacing"/>
              <w:ind w:firstLine="0"/>
              <w:jc w:val="center"/>
              <w:cnfStyle w:val="000000010000"/>
            </w:pPr>
            <w:r w:rsidRPr="00467BDD">
              <w:t>Length</w:t>
            </w:r>
          </w:p>
        </w:tc>
        <w:tc>
          <w:tcPr>
            <w:tcW w:w="2822" w:type="dxa"/>
          </w:tcPr>
          <w:p w:rsidR="00FD6127" w:rsidRPr="00467BDD" w:rsidRDefault="00FD6127" w:rsidP="006A07C1">
            <w:pPr>
              <w:pStyle w:val="NoSpacing"/>
              <w:ind w:firstLine="0"/>
              <w:jc w:val="center"/>
              <w:cnfStyle w:val="000000010000"/>
            </w:pPr>
            <w:r w:rsidRPr="00467BDD">
              <w:t>0x0006</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5</w:t>
            </w:r>
          </w:p>
        </w:tc>
        <w:tc>
          <w:tcPr>
            <w:tcW w:w="2863" w:type="dxa"/>
          </w:tcPr>
          <w:p w:rsidR="00FD6127" w:rsidRPr="00467BDD" w:rsidRDefault="00FD6127" w:rsidP="006A07C1">
            <w:pPr>
              <w:pStyle w:val="NoSpacing"/>
              <w:ind w:firstLine="0"/>
              <w:jc w:val="center"/>
              <w:cnfStyle w:val="000000100000"/>
            </w:pPr>
            <w:r w:rsidRPr="00467BDD">
              <w:t>Channel</w:t>
            </w:r>
          </w:p>
        </w:tc>
        <w:tc>
          <w:tcPr>
            <w:tcW w:w="2822" w:type="dxa"/>
          </w:tcPr>
          <w:p w:rsidR="00FD6127" w:rsidRPr="00467BDD" w:rsidRDefault="00FD6127" w:rsidP="006A07C1">
            <w:pPr>
              <w:pStyle w:val="NoSpacing"/>
              <w:ind w:firstLine="0"/>
              <w:cnfStyle w:val="000000100000"/>
              <w:rPr>
                <w:b/>
              </w:rPr>
            </w:pP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6</w:t>
            </w:r>
          </w:p>
        </w:tc>
        <w:tc>
          <w:tcPr>
            <w:tcW w:w="2863" w:type="dxa"/>
          </w:tcPr>
          <w:p w:rsidR="00FD6127" w:rsidRPr="00467BDD" w:rsidRDefault="00FD6127" w:rsidP="006A07C1">
            <w:pPr>
              <w:pStyle w:val="NoSpacing"/>
              <w:ind w:firstLine="0"/>
              <w:jc w:val="center"/>
              <w:cnfStyle w:val="000000010000"/>
            </w:pPr>
            <w:r w:rsidRPr="00467BDD">
              <w:t>Checksum</w:t>
            </w:r>
          </w:p>
        </w:tc>
        <w:tc>
          <w:tcPr>
            <w:tcW w:w="2822" w:type="dxa"/>
          </w:tcPr>
          <w:p w:rsidR="00FD6127" w:rsidRPr="00467BDD" w:rsidRDefault="00FD6127" w:rsidP="006A07C1">
            <w:pPr>
              <w:pStyle w:val="NoSpacing"/>
              <w:ind w:firstLine="0"/>
              <w:cnfStyle w:val="000000010000"/>
              <w:rPr>
                <w:b/>
              </w:rPr>
            </w:pPr>
          </w:p>
        </w:tc>
      </w:tr>
    </w:tbl>
    <w:p w:rsidR="00FD6127" w:rsidRPr="00467BDD" w:rsidRDefault="004158AD" w:rsidP="004158AD">
      <w:pPr>
        <w:ind w:firstLine="0"/>
        <w:jc w:val="center"/>
      </w:pPr>
      <w:bookmarkStart w:id="1259" w:name="_Toc373086317"/>
      <w:r w:rsidRPr="00467BDD">
        <w:t xml:space="preserve">Table </w:t>
      </w:r>
      <w:fldSimple w:instr=" SEQ Table \* MERGEFORMAT  \* MERGEFORMAT ">
        <w:r w:rsidR="00DC0366">
          <w:rPr>
            <w:noProof/>
          </w:rPr>
          <w:t>23</w:t>
        </w:r>
      </w:fldSimple>
      <w:r w:rsidRPr="00467BDD">
        <w:t xml:space="preserve">:  </w:t>
      </w:r>
      <w:r w:rsidR="009C3B9C">
        <w:t>G</w:t>
      </w:r>
      <w:r>
        <w:t>et Waveform Request</w:t>
      </w:r>
      <w:bookmarkEnd w:id="1259"/>
    </w:p>
    <w:p w:rsidR="00C63CBA" w:rsidRDefault="00C63CBA" w:rsidP="00FD6127">
      <w:r w:rsidRPr="00467BDD">
        <w:t>The Get Waveform re</w:t>
      </w:r>
      <w:r w:rsidR="00A7404C" w:rsidRPr="00467BDD">
        <w:t xml:space="preserve">ply returns the requested channel’s stored stimulation waveform.  The Number of Samples is followed by each of the </w:t>
      </w:r>
      <w:proofErr w:type="spellStart"/>
      <w:r w:rsidR="00A7404C" w:rsidRPr="00467BDD">
        <w:t>Amplitude</w:t>
      </w:r>
      <w:proofErr w:type="gramStart"/>
      <w:r w:rsidR="00A7404C" w:rsidRPr="00467BDD">
        <w:t>:Time</w:t>
      </w:r>
      <w:proofErr w:type="spellEnd"/>
      <w:proofErr w:type="gramEnd"/>
      <w:r w:rsidR="00A7404C" w:rsidRPr="00467BDD">
        <w:t xml:space="preserve"> pairs of the waveform.</w:t>
      </w:r>
    </w:p>
    <w:p w:rsidR="00117C4F" w:rsidRDefault="00117C4F" w:rsidP="00FD6127"/>
    <w:p w:rsidR="00117C4F" w:rsidRDefault="00117C4F" w:rsidP="00FD6127"/>
    <w:p w:rsidR="00117C4F" w:rsidRDefault="00117C4F" w:rsidP="00FD6127"/>
    <w:p w:rsidR="00117C4F" w:rsidRDefault="00117C4F" w:rsidP="00FD6127"/>
    <w:p w:rsidR="00117C4F" w:rsidRDefault="00117C4F" w:rsidP="00FD6127"/>
    <w:p w:rsidR="00117C4F" w:rsidRPr="00467BDD" w:rsidRDefault="00117C4F" w:rsidP="00FD6127"/>
    <w:tbl>
      <w:tblPr>
        <w:tblStyle w:val="MediumShading1-Accent11"/>
        <w:tblW w:w="0" w:type="auto"/>
        <w:tblLook w:val="04A0"/>
      </w:tblPr>
      <w:tblGrid>
        <w:gridCol w:w="2811"/>
        <w:gridCol w:w="2863"/>
        <w:gridCol w:w="2822"/>
      </w:tblGrid>
      <w:tr w:rsidR="00C041F1" w:rsidRPr="00467BDD" w:rsidTr="009E0118">
        <w:trPr>
          <w:cnfStyle w:val="100000000000"/>
          <w:cantSplit/>
        </w:trPr>
        <w:tc>
          <w:tcPr>
            <w:cnfStyle w:val="001000000000"/>
            <w:tcW w:w="8496" w:type="dxa"/>
            <w:gridSpan w:val="3"/>
          </w:tcPr>
          <w:p w:rsidR="00C041F1" w:rsidRPr="00467BDD" w:rsidRDefault="00C041F1" w:rsidP="00C63CBA">
            <w:pPr>
              <w:pStyle w:val="NoSpacing"/>
              <w:ind w:firstLine="0"/>
              <w:jc w:val="center"/>
              <w:rPr>
                <w:color w:val="000000" w:themeColor="text1"/>
              </w:rPr>
            </w:pPr>
            <w:r w:rsidRPr="00467BDD">
              <w:rPr>
                <w:color w:val="000000" w:themeColor="text1"/>
                <w:sz w:val="28"/>
              </w:rPr>
              <w:lastRenderedPageBreak/>
              <w:t xml:space="preserve">Get Waveform </w:t>
            </w:r>
            <w:r w:rsidR="00C63CBA" w:rsidRPr="00467BDD">
              <w:rPr>
                <w:color w:val="000000" w:themeColor="text1"/>
                <w:sz w:val="28"/>
              </w:rPr>
              <w:t>Reply</w:t>
            </w:r>
            <w:r w:rsidRPr="00467BDD">
              <w:rPr>
                <w:color w:val="000000" w:themeColor="text1"/>
                <w:sz w:val="28"/>
              </w:rPr>
              <w:t xml:space="preserve"> (0x86)</w:t>
            </w:r>
          </w:p>
        </w:tc>
      </w:tr>
      <w:tr w:rsidR="00C041F1" w:rsidRPr="00467BDD" w:rsidTr="009E0118">
        <w:trPr>
          <w:cnfStyle w:val="000000100000"/>
          <w:cantSplit/>
          <w:trHeight w:val="331"/>
        </w:trPr>
        <w:tc>
          <w:tcPr>
            <w:cnfStyle w:val="001000000000"/>
            <w:tcW w:w="2811" w:type="dxa"/>
            <w:vAlign w:val="center"/>
          </w:tcPr>
          <w:p w:rsidR="00C041F1" w:rsidRPr="00467BDD" w:rsidRDefault="00C041F1" w:rsidP="006A07C1">
            <w:pPr>
              <w:pStyle w:val="NoSpacing"/>
              <w:ind w:firstLine="0"/>
              <w:jc w:val="center"/>
              <w:rPr>
                <w:u w:val="single"/>
              </w:rPr>
            </w:pPr>
            <w:r w:rsidRPr="00467BDD">
              <w:rPr>
                <w:u w:val="single"/>
              </w:rPr>
              <w:t>Byte #</w:t>
            </w:r>
          </w:p>
        </w:tc>
        <w:tc>
          <w:tcPr>
            <w:tcW w:w="2863" w:type="dxa"/>
            <w:vAlign w:val="center"/>
          </w:tcPr>
          <w:p w:rsidR="00C041F1" w:rsidRPr="00467BDD" w:rsidRDefault="00C041F1" w:rsidP="006A07C1">
            <w:pPr>
              <w:pStyle w:val="NoSpacing"/>
              <w:ind w:firstLine="0"/>
              <w:jc w:val="center"/>
              <w:cnfStyle w:val="000000100000"/>
              <w:rPr>
                <w:b/>
                <w:u w:val="single"/>
              </w:rPr>
            </w:pPr>
            <w:r w:rsidRPr="00467BDD">
              <w:rPr>
                <w:b/>
                <w:u w:val="single"/>
              </w:rPr>
              <w:t>Field</w:t>
            </w:r>
          </w:p>
        </w:tc>
        <w:tc>
          <w:tcPr>
            <w:tcW w:w="2822" w:type="dxa"/>
            <w:vAlign w:val="center"/>
          </w:tcPr>
          <w:p w:rsidR="00C041F1" w:rsidRPr="00467BDD" w:rsidRDefault="00C041F1" w:rsidP="006A07C1">
            <w:pPr>
              <w:pStyle w:val="NoSpacing"/>
              <w:ind w:firstLine="0"/>
              <w:jc w:val="center"/>
              <w:cnfStyle w:val="000000100000"/>
              <w:rPr>
                <w:b/>
                <w:u w:val="single"/>
              </w:rPr>
            </w:pPr>
            <w:r w:rsidRPr="00467BDD">
              <w:rPr>
                <w:b/>
                <w:u w:val="single"/>
              </w:rPr>
              <w:t>Value</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1</w:t>
            </w:r>
          </w:p>
        </w:tc>
        <w:tc>
          <w:tcPr>
            <w:tcW w:w="2863" w:type="dxa"/>
          </w:tcPr>
          <w:p w:rsidR="00C041F1" w:rsidRPr="00467BDD" w:rsidRDefault="00C041F1" w:rsidP="006A07C1">
            <w:pPr>
              <w:pStyle w:val="NoSpacing"/>
              <w:ind w:firstLine="0"/>
              <w:jc w:val="center"/>
              <w:cnfStyle w:val="000000010000"/>
            </w:pPr>
            <w:proofErr w:type="spellStart"/>
            <w:r w:rsidRPr="00467BDD">
              <w:t>StartByte</w:t>
            </w:r>
            <w:proofErr w:type="spellEnd"/>
          </w:p>
        </w:tc>
        <w:tc>
          <w:tcPr>
            <w:tcW w:w="2822" w:type="dxa"/>
          </w:tcPr>
          <w:p w:rsidR="00C041F1" w:rsidRPr="00467BDD" w:rsidRDefault="00C041F1" w:rsidP="006A07C1">
            <w:pPr>
              <w:pStyle w:val="NoSpacing"/>
              <w:ind w:firstLine="0"/>
              <w:jc w:val="center"/>
              <w:cnfStyle w:val="000000010000"/>
            </w:pPr>
            <w:r w:rsidRPr="00467BDD">
              <w:t>0x5A</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2</w:t>
            </w:r>
          </w:p>
        </w:tc>
        <w:tc>
          <w:tcPr>
            <w:tcW w:w="2863" w:type="dxa"/>
          </w:tcPr>
          <w:p w:rsidR="00C041F1" w:rsidRPr="00467BDD" w:rsidRDefault="00C041F1" w:rsidP="006A07C1">
            <w:pPr>
              <w:pStyle w:val="NoSpacing"/>
              <w:ind w:firstLine="0"/>
              <w:jc w:val="center"/>
              <w:cnfStyle w:val="000000100000"/>
            </w:pPr>
            <w:r w:rsidRPr="00467BDD">
              <w:t>Message ID</w:t>
            </w:r>
          </w:p>
        </w:tc>
        <w:tc>
          <w:tcPr>
            <w:tcW w:w="2822" w:type="dxa"/>
          </w:tcPr>
          <w:p w:rsidR="00C041F1" w:rsidRPr="00467BDD" w:rsidRDefault="00C041F1" w:rsidP="00C041F1">
            <w:pPr>
              <w:pStyle w:val="NoSpacing"/>
              <w:ind w:firstLine="0"/>
              <w:jc w:val="center"/>
              <w:cnfStyle w:val="000000100000"/>
            </w:pPr>
            <w:r w:rsidRPr="00467BDD">
              <w:t>0x86</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3-4</w:t>
            </w:r>
          </w:p>
        </w:tc>
        <w:tc>
          <w:tcPr>
            <w:tcW w:w="2863" w:type="dxa"/>
          </w:tcPr>
          <w:p w:rsidR="00C041F1" w:rsidRPr="00467BDD" w:rsidRDefault="00C041F1" w:rsidP="006A07C1">
            <w:pPr>
              <w:pStyle w:val="NoSpacing"/>
              <w:ind w:firstLine="0"/>
              <w:jc w:val="center"/>
              <w:cnfStyle w:val="000000010000"/>
            </w:pPr>
            <w:r w:rsidRPr="00467BDD">
              <w:t>Length</w:t>
            </w:r>
          </w:p>
        </w:tc>
        <w:tc>
          <w:tcPr>
            <w:tcW w:w="2822" w:type="dxa"/>
          </w:tcPr>
          <w:p w:rsidR="00C041F1" w:rsidRPr="00467BDD" w:rsidRDefault="00D026A5" w:rsidP="006A07C1">
            <w:pPr>
              <w:pStyle w:val="NoSpacing"/>
              <w:ind w:firstLine="0"/>
              <w:jc w:val="center"/>
              <w:cnfStyle w:val="000000010000"/>
            </w:pPr>
            <w:r w:rsidRPr="00467BDD">
              <w:t>7</w:t>
            </w:r>
            <w:r w:rsidR="00C041F1" w:rsidRPr="00467BDD">
              <w:t xml:space="preserve"> + samples * 4</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5</w:t>
            </w:r>
          </w:p>
        </w:tc>
        <w:tc>
          <w:tcPr>
            <w:tcW w:w="2863" w:type="dxa"/>
          </w:tcPr>
          <w:p w:rsidR="00C041F1" w:rsidRPr="00467BDD" w:rsidRDefault="00C041F1" w:rsidP="006A07C1">
            <w:pPr>
              <w:pStyle w:val="NoSpacing"/>
              <w:ind w:firstLine="0"/>
              <w:jc w:val="center"/>
              <w:cnfStyle w:val="000000100000"/>
            </w:pPr>
            <w:r w:rsidRPr="00467BDD">
              <w:t>Channel</w:t>
            </w:r>
          </w:p>
        </w:tc>
        <w:tc>
          <w:tcPr>
            <w:tcW w:w="2822" w:type="dxa"/>
          </w:tcPr>
          <w:p w:rsidR="00C041F1" w:rsidRPr="00467BDD" w:rsidRDefault="00C041F1" w:rsidP="006A07C1">
            <w:pPr>
              <w:pStyle w:val="NoSpacing"/>
              <w:ind w:firstLine="0"/>
              <w:jc w:val="center"/>
              <w:cnfStyle w:val="000000100000"/>
            </w:pPr>
          </w:p>
        </w:tc>
      </w:tr>
      <w:tr w:rsidR="00480BDA" w:rsidRPr="00467BDD" w:rsidTr="009E0118">
        <w:trPr>
          <w:cnfStyle w:val="000000010000"/>
          <w:cantSplit/>
        </w:trPr>
        <w:tc>
          <w:tcPr>
            <w:cnfStyle w:val="001000000000"/>
            <w:tcW w:w="2811" w:type="dxa"/>
            <w:vAlign w:val="center"/>
          </w:tcPr>
          <w:p w:rsidR="00480BDA" w:rsidRPr="00467BDD" w:rsidRDefault="00480BDA" w:rsidP="000E0E6E">
            <w:pPr>
              <w:pStyle w:val="NoSpacing"/>
              <w:ind w:firstLine="0"/>
              <w:jc w:val="center"/>
              <w:rPr>
                <w:b w:val="0"/>
              </w:rPr>
            </w:pPr>
            <w:r w:rsidRPr="00467BDD">
              <w:rPr>
                <w:b w:val="0"/>
              </w:rPr>
              <w:t>6</w:t>
            </w:r>
          </w:p>
        </w:tc>
        <w:tc>
          <w:tcPr>
            <w:tcW w:w="2863" w:type="dxa"/>
            <w:vAlign w:val="center"/>
          </w:tcPr>
          <w:p w:rsidR="00480BDA" w:rsidRPr="00467BDD" w:rsidRDefault="00480BDA" w:rsidP="000E0E6E">
            <w:pPr>
              <w:pStyle w:val="NoSpacing"/>
              <w:ind w:firstLine="0"/>
              <w:jc w:val="center"/>
              <w:cnfStyle w:val="000000010000"/>
            </w:pPr>
            <w:r w:rsidRPr="00467BDD">
              <w:t>Status</w:t>
            </w:r>
          </w:p>
        </w:tc>
        <w:tc>
          <w:tcPr>
            <w:tcW w:w="2822" w:type="dxa"/>
          </w:tcPr>
          <w:p w:rsidR="000E0E6E" w:rsidRPr="00467BDD" w:rsidRDefault="000E0E6E" w:rsidP="000E0E6E">
            <w:pPr>
              <w:pStyle w:val="NoSpacing"/>
              <w:ind w:firstLine="0"/>
              <w:jc w:val="center"/>
              <w:cnfStyle w:val="000000010000"/>
            </w:pPr>
            <w:r w:rsidRPr="00467BDD">
              <w:t>0x00: Success</w:t>
            </w:r>
          </w:p>
          <w:p w:rsidR="00480BDA" w:rsidRPr="00467BDD" w:rsidRDefault="000E0E6E" w:rsidP="000E0E6E">
            <w:pPr>
              <w:pStyle w:val="NoSpacing"/>
              <w:ind w:firstLine="0"/>
              <w:jc w:val="center"/>
              <w:cnfStyle w:val="000000010000"/>
            </w:pPr>
            <w:r w:rsidRPr="00467BDD">
              <w:t>0x01: Failure</w:t>
            </w: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7</w:t>
            </w:r>
          </w:p>
        </w:tc>
        <w:tc>
          <w:tcPr>
            <w:tcW w:w="2863" w:type="dxa"/>
          </w:tcPr>
          <w:p w:rsidR="00C041F1" w:rsidRPr="00467BDD" w:rsidRDefault="00C041F1" w:rsidP="006A07C1">
            <w:pPr>
              <w:pStyle w:val="NoSpacing"/>
              <w:ind w:firstLine="0"/>
              <w:jc w:val="center"/>
              <w:cnfStyle w:val="000000100000"/>
            </w:pPr>
            <w:r w:rsidRPr="00467BDD">
              <w:t>Number of Samples</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8-9</w:t>
            </w:r>
          </w:p>
        </w:tc>
        <w:tc>
          <w:tcPr>
            <w:tcW w:w="2863" w:type="dxa"/>
          </w:tcPr>
          <w:p w:rsidR="00C041F1" w:rsidRPr="00467BDD" w:rsidRDefault="00C041F1" w:rsidP="006A07C1">
            <w:pPr>
              <w:pStyle w:val="NoSpacing"/>
              <w:ind w:firstLine="0"/>
              <w:jc w:val="center"/>
              <w:cnfStyle w:val="000000010000"/>
            </w:pPr>
            <w:r w:rsidRPr="00467BDD">
              <w:t>Amplitude 1</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10-11</w:t>
            </w:r>
          </w:p>
        </w:tc>
        <w:tc>
          <w:tcPr>
            <w:tcW w:w="2863" w:type="dxa"/>
          </w:tcPr>
          <w:p w:rsidR="00C041F1" w:rsidRPr="00467BDD" w:rsidRDefault="00C041F1" w:rsidP="006A07C1">
            <w:pPr>
              <w:pStyle w:val="NoSpacing"/>
              <w:ind w:firstLine="0"/>
              <w:jc w:val="center"/>
              <w:cnfStyle w:val="000000100000"/>
            </w:pPr>
            <w:r w:rsidRPr="00467BDD">
              <w:t>Time 1</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010000"/>
            </w:pPr>
            <w:r w:rsidRPr="00467BDD">
              <w:t>Amplitude n</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100000"/>
            </w:pPr>
            <w:r w:rsidRPr="00467BDD">
              <w:t>Time n</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D026A5" w:rsidP="006A07C1">
            <w:pPr>
              <w:pStyle w:val="NoSpacing"/>
              <w:ind w:firstLine="0"/>
              <w:jc w:val="center"/>
              <w:rPr>
                <w:b w:val="0"/>
              </w:rPr>
            </w:pPr>
            <w:r w:rsidRPr="00467BDD">
              <w:rPr>
                <w:b w:val="0"/>
              </w:rPr>
              <w:t>7</w:t>
            </w:r>
            <w:r w:rsidR="00C041F1" w:rsidRPr="00467BDD">
              <w:rPr>
                <w:b w:val="0"/>
              </w:rPr>
              <w:t xml:space="preserve"> + samples * 4</w:t>
            </w:r>
          </w:p>
        </w:tc>
        <w:tc>
          <w:tcPr>
            <w:tcW w:w="2863" w:type="dxa"/>
          </w:tcPr>
          <w:p w:rsidR="00C041F1" w:rsidRPr="00467BDD" w:rsidRDefault="00C041F1" w:rsidP="006A07C1">
            <w:pPr>
              <w:pStyle w:val="NoSpacing"/>
              <w:ind w:firstLine="0"/>
              <w:jc w:val="center"/>
              <w:cnfStyle w:val="000000010000"/>
            </w:pPr>
            <w:r w:rsidRPr="00467BDD">
              <w:t>Checksum</w:t>
            </w:r>
          </w:p>
        </w:tc>
        <w:tc>
          <w:tcPr>
            <w:tcW w:w="2822" w:type="dxa"/>
          </w:tcPr>
          <w:p w:rsidR="00C041F1" w:rsidRPr="00467BDD" w:rsidRDefault="00C041F1" w:rsidP="006A07C1">
            <w:pPr>
              <w:pStyle w:val="NoSpacing"/>
              <w:ind w:firstLine="0"/>
              <w:cnfStyle w:val="000000010000"/>
              <w:rPr>
                <w:b/>
              </w:rPr>
            </w:pPr>
          </w:p>
        </w:tc>
      </w:tr>
    </w:tbl>
    <w:p w:rsidR="00C041F1" w:rsidRPr="00467BDD" w:rsidRDefault="009C3B9C" w:rsidP="009C3B9C">
      <w:pPr>
        <w:ind w:firstLine="0"/>
        <w:jc w:val="center"/>
      </w:pPr>
      <w:bookmarkStart w:id="1260" w:name="_Toc373086318"/>
      <w:r w:rsidRPr="00467BDD">
        <w:t xml:space="preserve">Table </w:t>
      </w:r>
      <w:fldSimple w:instr=" SEQ Table \* MERGEFORMAT  \* MERGEFORMAT ">
        <w:r w:rsidR="00DC0366">
          <w:rPr>
            <w:noProof/>
          </w:rPr>
          <w:t>24</w:t>
        </w:r>
      </w:fldSimple>
      <w:r w:rsidRPr="00467BDD">
        <w:t xml:space="preserve">:  </w:t>
      </w:r>
      <w:r>
        <w:t>Get Waveform Reply</w:t>
      </w:r>
      <w:bookmarkEnd w:id="1260"/>
    </w:p>
    <w:p w:rsidR="00C723DB" w:rsidRPr="00467BDD" w:rsidRDefault="00C723DB" w:rsidP="000B5F73">
      <w:pPr>
        <w:pStyle w:val="Heading4"/>
        <w:keepNext/>
      </w:pPr>
      <w:bookmarkStart w:id="1261" w:name="_Ref369947397"/>
      <w:r w:rsidRPr="00467BDD">
        <w:t>Set Stimulation Register</w:t>
      </w:r>
      <w:bookmarkEnd w:id="1261"/>
    </w:p>
    <w:p w:rsidR="000E0E6E" w:rsidRPr="00467BDD" w:rsidRDefault="000E0E6E" w:rsidP="000E0E6E">
      <w:r w:rsidRPr="00467BDD">
        <w:t xml:space="preserve">The Set </w:t>
      </w:r>
      <w:r w:rsidR="000B5F73">
        <w:t>Stimulation</w:t>
      </w:r>
      <w:r w:rsidRPr="00467BDD">
        <w:t xml:space="preserve"> Register request provides the RTSC with a new value for the </w:t>
      </w:r>
      <w:r w:rsidR="000B5F73">
        <w:t>Stimulation</w:t>
      </w:r>
      <w:r w:rsidRPr="00467BDD">
        <w:t xml:space="preserve"> Register.  See </w:t>
      </w:r>
      <w:r w:rsidR="00C51EBF">
        <w:fldChar w:fldCharType="begin"/>
      </w:r>
      <w:r w:rsidR="000B5F73">
        <w:instrText xml:space="preserve"> REF _Ref368232994 \h </w:instrText>
      </w:r>
      <w:r w:rsidR="00C51EBF">
        <w:fldChar w:fldCharType="separate"/>
      </w:r>
      <w:ins w:id="1262" w:author="kbatzer" w:date="2013-11-24T19:54:00Z">
        <w:r w:rsidR="00DC0366" w:rsidRPr="00467BDD">
          <w:t xml:space="preserve">Table </w:t>
        </w:r>
        <w:r w:rsidR="00DC0366">
          <w:rPr>
            <w:noProof/>
          </w:rPr>
          <w:t>2</w:t>
        </w:r>
      </w:ins>
      <w:del w:id="1263" w:author="kbatzer" w:date="2013-11-24T19:40:00Z">
        <w:r w:rsidR="00A455A1" w:rsidRPr="00467BDD" w:rsidDel="00361446">
          <w:delText xml:space="preserve">Table </w:delText>
        </w:r>
        <w:r w:rsidR="00A455A1" w:rsidDel="00361446">
          <w:rPr>
            <w:noProof/>
          </w:rPr>
          <w:delText>2</w:delText>
        </w:r>
      </w:del>
      <w:r w:rsidR="00C51EBF">
        <w:fldChar w:fldCharType="end"/>
      </w:r>
      <w:r w:rsidRPr="00467BDD">
        <w:t xml:space="preserve"> for guidance in the appropriate value for the register.</w:t>
      </w:r>
      <w:r w:rsidR="007B48FF" w:rsidRPr="00467BDD">
        <w:t xml:space="preserve">  The Continuous Register allows for the support of single or multi-stimulation.  </w:t>
      </w:r>
      <w:r w:rsidR="00710058" w:rsidRPr="00467BDD">
        <w:t>One</w:t>
      </w:r>
      <w:r w:rsidR="007B48FF" w:rsidRPr="00467BDD">
        <w:t xml:space="preserve"> clock cycle after setting the Stimulation Register the values of the Continuous Register over</w:t>
      </w:r>
      <w:r w:rsidR="005B4769" w:rsidRPr="00467BDD">
        <w:t>write the Stimulation Register.  This allows the Stimulation register to be pulsed high for single stimulation or held high for multi-stimulation.</w:t>
      </w:r>
    </w:p>
    <w:p w:rsidR="005B4769" w:rsidRPr="00467BDD" w:rsidRDefault="0002356A" w:rsidP="000E0E6E">
      <w:r>
        <w:t xml:space="preserve">As an example, </w:t>
      </w:r>
      <w:r w:rsidR="005B4769" w:rsidRPr="00467BDD">
        <w:t>assume</w:t>
      </w:r>
      <w:r>
        <w:t xml:space="preserve"> the</w:t>
      </w:r>
      <w:r w:rsidR="005B4769" w:rsidRPr="00467BDD">
        <w:t xml:space="preserve"> Stimulation Register is set to 0x03 and Continuous Register is set to 0x01.  This means channels 1 and 2 are initially set, due to the 0x03 setting bits 0 and 1.  After one clock cycle the contents of the Continuous Register are copied to the Stimulation Register.  This means only channel 1 remains set, due to the 0x01 </w:t>
      </w:r>
      <w:r w:rsidR="00EB02B7" w:rsidRPr="00467BDD">
        <w:t>leaving bit 0 set and clearing bit 1</w:t>
      </w:r>
      <w:r w:rsidR="005B4769" w:rsidRPr="00467BDD">
        <w:t>.  The overall result is channel 1 has been configured for multi-stimulation and channel 2 has been configured for single stimulation.</w:t>
      </w:r>
    </w:p>
    <w:tbl>
      <w:tblPr>
        <w:tblStyle w:val="MediumShading1-Accent11"/>
        <w:tblW w:w="0" w:type="auto"/>
        <w:tblLook w:val="04A0"/>
      </w:tblPr>
      <w:tblGrid>
        <w:gridCol w:w="2811"/>
        <w:gridCol w:w="2863"/>
        <w:gridCol w:w="2822"/>
      </w:tblGrid>
      <w:tr w:rsidR="00F67269" w:rsidRPr="00467BDD" w:rsidTr="006A07C1">
        <w:trPr>
          <w:cnfStyle w:val="100000000000"/>
        </w:trPr>
        <w:tc>
          <w:tcPr>
            <w:cnfStyle w:val="001000000000"/>
            <w:tcW w:w="8496" w:type="dxa"/>
            <w:gridSpan w:val="3"/>
          </w:tcPr>
          <w:p w:rsidR="00F67269" w:rsidRPr="00467BDD" w:rsidRDefault="00F67269" w:rsidP="00F67269">
            <w:pPr>
              <w:pStyle w:val="NoSpacing"/>
              <w:ind w:firstLine="0"/>
              <w:jc w:val="center"/>
              <w:rPr>
                <w:color w:val="000000" w:themeColor="text1"/>
              </w:rPr>
            </w:pPr>
            <w:r w:rsidRPr="00467BDD">
              <w:rPr>
                <w:color w:val="000000" w:themeColor="text1"/>
                <w:sz w:val="28"/>
              </w:rPr>
              <w:lastRenderedPageBreak/>
              <w:t>Set Stimulation Register Request (0x07)</w:t>
            </w:r>
          </w:p>
        </w:tc>
      </w:tr>
      <w:tr w:rsidR="00F67269" w:rsidRPr="00467BDD" w:rsidTr="006A07C1">
        <w:trPr>
          <w:cnfStyle w:val="000000100000"/>
          <w:trHeight w:val="331"/>
        </w:trPr>
        <w:tc>
          <w:tcPr>
            <w:cnfStyle w:val="001000000000"/>
            <w:tcW w:w="2811" w:type="dxa"/>
            <w:vAlign w:val="center"/>
          </w:tcPr>
          <w:p w:rsidR="00F67269" w:rsidRPr="00467BDD" w:rsidRDefault="00F67269" w:rsidP="006A07C1">
            <w:pPr>
              <w:pStyle w:val="NoSpacing"/>
              <w:ind w:firstLine="0"/>
              <w:jc w:val="center"/>
              <w:rPr>
                <w:u w:val="single"/>
              </w:rPr>
            </w:pPr>
            <w:r w:rsidRPr="00467BDD">
              <w:rPr>
                <w:u w:val="single"/>
              </w:rPr>
              <w:t>Byte #</w:t>
            </w:r>
          </w:p>
        </w:tc>
        <w:tc>
          <w:tcPr>
            <w:tcW w:w="2863" w:type="dxa"/>
            <w:vAlign w:val="center"/>
          </w:tcPr>
          <w:p w:rsidR="00F67269" w:rsidRPr="00467BDD" w:rsidRDefault="00F67269" w:rsidP="006A07C1">
            <w:pPr>
              <w:pStyle w:val="NoSpacing"/>
              <w:ind w:firstLine="0"/>
              <w:jc w:val="center"/>
              <w:cnfStyle w:val="000000100000"/>
              <w:rPr>
                <w:b/>
                <w:u w:val="single"/>
              </w:rPr>
            </w:pPr>
            <w:r w:rsidRPr="00467BDD">
              <w:rPr>
                <w:b/>
                <w:u w:val="single"/>
              </w:rPr>
              <w:t>Field</w:t>
            </w:r>
          </w:p>
        </w:tc>
        <w:tc>
          <w:tcPr>
            <w:tcW w:w="2822" w:type="dxa"/>
            <w:vAlign w:val="center"/>
          </w:tcPr>
          <w:p w:rsidR="00F67269" w:rsidRPr="00467BDD" w:rsidRDefault="00F67269" w:rsidP="006A07C1">
            <w:pPr>
              <w:pStyle w:val="NoSpacing"/>
              <w:ind w:firstLine="0"/>
              <w:jc w:val="center"/>
              <w:cnfStyle w:val="000000100000"/>
              <w:rPr>
                <w:b/>
                <w:u w:val="single"/>
              </w:rPr>
            </w:pPr>
            <w:r w:rsidRPr="00467BDD">
              <w:rPr>
                <w:b/>
                <w:u w:val="single"/>
              </w:rPr>
              <w:t>Value</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1</w:t>
            </w:r>
          </w:p>
        </w:tc>
        <w:tc>
          <w:tcPr>
            <w:tcW w:w="2863" w:type="dxa"/>
          </w:tcPr>
          <w:p w:rsidR="00F67269" w:rsidRPr="00467BDD" w:rsidRDefault="00F67269" w:rsidP="006A07C1">
            <w:pPr>
              <w:pStyle w:val="NoSpacing"/>
              <w:ind w:firstLine="0"/>
              <w:jc w:val="center"/>
              <w:cnfStyle w:val="000000010000"/>
            </w:pPr>
            <w:proofErr w:type="spellStart"/>
            <w:r w:rsidRPr="00467BDD">
              <w:t>StartByte</w:t>
            </w:r>
            <w:proofErr w:type="spellEnd"/>
          </w:p>
        </w:tc>
        <w:tc>
          <w:tcPr>
            <w:tcW w:w="2822" w:type="dxa"/>
          </w:tcPr>
          <w:p w:rsidR="00F67269" w:rsidRPr="00467BDD" w:rsidRDefault="00F67269" w:rsidP="006A07C1">
            <w:pPr>
              <w:pStyle w:val="NoSpacing"/>
              <w:ind w:firstLine="0"/>
              <w:jc w:val="center"/>
              <w:cnfStyle w:val="000000010000"/>
            </w:pPr>
            <w:r w:rsidRPr="00467BDD">
              <w:t>0x5A</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2</w:t>
            </w:r>
          </w:p>
        </w:tc>
        <w:tc>
          <w:tcPr>
            <w:tcW w:w="2863" w:type="dxa"/>
          </w:tcPr>
          <w:p w:rsidR="00F67269" w:rsidRPr="00467BDD" w:rsidRDefault="00F67269" w:rsidP="006A07C1">
            <w:pPr>
              <w:pStyle w:val="NoSpacing"/>
              <w:ind w:firstLine="0"/>
              <w:jc w:val="center"/>
              <w:cnfStyle w:val="000000100000"/>
            </w:pPr>
            <w:r w:rsidRPr="00467BDD">
              <w:t>Message ID</w:t>
            </w:r>
          </w:p>
        </w:tc>
        <w:tc>
          <w:tcPr>
            <w:tcW w:w="2822" w:type="dxa"/>
          </w:tcPr>
          <w:p w:rsidR="00F67269" w:rsidRPr="00467BDD" w:rsidRDefault="00F67269" w:rsidP="003B356D">
            <w:pPr>
              <w:pStyle w:val="NoSpacing"/>
              <w:ind w:firstLine="0"/>
              <w:jc w:val="center"/>
              <w:cnfStyle w:val="000000100000"/>
            </w:pPr>
            <w:r w:rsidRPr="00467BDD">
              <w:t>0x0</w:t>
            </w:r>
            <w:r w:rsidR="003B356D" w:rsidRPr="00467BDD">
              <w:t>7</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3-4</w:t>
            </w:r>
          </w:p>
        </w:tc>
        <w:tc>
          <w:tcPr>
            <w:tcW w:w="2863" w:type="dxa"/>
          </w:tcPr>
          <w:p w:rsidR="00F67269" w:rsidRPr="00467BDD" w:rsidRDefault="00F67269" w:rsidP="006A07C1">
            <w:pPr>
              <w:pStyle w:val="NoSpacing"/>
              <w:ind w:firstLine="0"/>
              <w:jc w:val="center"/>
              <w:cnfStyle w:val="000000010000"/>
            </w:pPr>
            <w:r w:rsidRPr="00467BDD">
              <w:t>Length</w:t>
            </w:r>
          </w:p>
        </w:tc>
        <w:tc>
          <w:tcPr>
            <w:tcW w:w="2822" w:type="dxa"/>
          </w:tcPr>
          <w:p w:rsidR="00F67269" w:rsidRPr="00467BDD" w:rsidRDefault="00F67269" w:rsidP="006A07C1">
            <w:pPr>
              <w:pStyle w:val="NoSpacing"/>
              <w:ind w:firstLine="0"/>
              <w:jc w:val="center"/>
              <w:cnfStyle w:val="000000010000"/>
            </w:pPr>
            <w:r w:rsidRPr="00467BDD">
              <w:t>0x0006</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5</w:t>
            </w:r>
          </w:p>
        </w:tc>
        <w:tc>
          <w:tcPr>
            <w:tcW w:w="2863" w:type="dxa"/>
          </w:tcPr>
          <w:p w:rsidR="00F67269" w:rsidRPr="00467BDD" w:rsidRDefault="00F67269" w:rsidP="006A07C1">
            <w:pPr>
              <w:pStyle w:val="NoSpacing"/>
              <w:ind w:firstLine="0"/>
              <w:jc w:val="center"/>
              <w:cnfStyle w:val="000000100000"/>
            </w:pPr>
            <w:r w:rsidRPr="00467BDD">
              <w:t>Stimulation Register</w:t>
            </w:r>
          </w:p>
        </w:tc>
        <w:tc>
          <w:tcPr>
            <w:tcW w:w="2822" w:type="dxa"/>
          </w:tcPr>
          <w:p w:rsidR="00F67269" w:rsidRPr="00467BDD" w:rsidRDefault="00F67269" w:rsidP="006A07C1">
            <w:pPr>
              <w:pStyle w:val="NoSpacing"/>
              <w:ind w:firstLine="0"/>
              <w:cnfStyle w:val="000000100000"/>
              <w:rPr>
                <w:b/>
              </w:rPr>
            </w:pPr>
          </w:p>
        </w:tc>
      </w:tr>
      <w:tr w:rsidR="000E0E6E" w:rsidRPr="00467BDD" w:rsidTr="006A07C1">
        <w:trPr>
          <w:cnfStyle w:val="000000010000"/>
        </w:trPr>
        <w:tc>
          <w:tcPr>
            <w:cnfStyle w:val="001000000000"/>
            <w:tcW w:w="2811" w:type="dxa"/>
          </w:tcPr>
          <w:p w:rsidR="000E0E6E" w:rsidRPr="00467BDD" w:rsidRDefault="000E0E6E" w:rsidP="006A07C1">
            <w:pPr>
              <w:pStyle w:val="NoSpacing"/>
              <w:ind w:firstLine="0"/>
              <w:jc w:val="center"/>
              <w:rPr>
                <w:b w:val="0"/>
              </w:rPr>
            </w:pPr>
            <w:r w:rsidRPr="00467BDD">
              <w:rPr>
                <w:b w:val="0"/>
              </w:rPr>
              <w:t>6</w:t>
            </w:r>
          </w:p>
        </w:tc>
        <w:tc>
          <w:tcPr>
            <w:tcW w:w="2863" w:type="dxa"/>
          </w:tcPr>
          <w:p w:rsidR="000E0E6E" w:rsidRPr="00467BDD" w:rsidRDefault="000E0E6E" w:rsidP="006A07C1">
            <w:pPr>
              <w:pStyle w:val="NoSpacing"/>
              <w:ind w:firstLine="0"/>
              <w:jc w:val="center"/>
              <w:cnfStyle w:val="000000010000"/>
            </w:pPr>
            <w:r w:rsidRPr="00467BDD">
              <w:t>Continuous Register</w:t>
            </w:r>
          </w:p>
        </w:tc>
        <w:tc>
          <w:tcPr>
            <w:tcW w:w="2822" w:type="dxa"/>
          </w:tcPr>
          <w:p w:rsidR="000E0E6E" w:rsidRPr="00467BDD" w:rsidRDefault="000E0E6E" w:rsidP="006A07C1">
            <w:pPr>
              <w:pStyle w:val="NoSpacing"/>
              <w:ind w:firstLine="0"/>
              <w:cnfStyle w:val="000000010000"/>
              <w:rPr>
                <w:b/>
              </w:rPr>
            </w:pPr>
          </w:p>
        </w:tc>
      </w:tr>
      <w:tr w:rsidR="00F67269" w:rsidRPr="00467BDD" w:rsidTr="006A07C1">
        <w:trPr>
          <w:cnfStyle w:val="000000100000"/>
        </w:trPr>
        <w:tc>
          <w:tcPr>
            <w:cnfStyle w:val="001000000000"/>
            <w:tcW w:w="2811" w:type="dxa"/>
          </w:tcPr>
          <w:p w:rsidR="00F67269" w:rsidRPr="00467BDD" w:rsidRDefault="000E0E6E" w:rsidP="006A07C1">
            <w:pPr>
              <w:pStyle w:val="NoSpacing"/>
              <w:ind w:firstLine="0"/>
              <w:jc w:val="center"/>
              <w:rPr>
                <w:b w:val="0"/>
              </w:rPr>
            </w:pPr>
            <w:r w:rsidRPr="00467BDD">
              <w:rPr>
                <w:b w:val="0"/>
              </w:rPr>
              <w:t>7</w:t>
            </w:r>
          </w:p>
        </w:tc>
        <w:tc>
          <w:tcPr>
            <w:tcW w:w="2863" w:type="dxa"/>
          </w:tcPr>
          <w:p w:rsidR="00F67269" w:rsidRPr="00467BDD" w:rsidRDefault="00F67269" w:rsidP="006A07C1">
            <w:pPr>
              <w:pStyle w:val="NoSpacing"/>
              <w:ind w:firstLine="0"/>
              <w:jc w:val="center"/>
              <w:cnfStyle w:val="000000100000"/>
            </w:pPr>
            <w:r w:rsidRPr="00467BDD">
              <w:t>Checksum</w:t>
            </w:r>
          </w:p>
        </w:tc>
        <w:tc>
          <w:tcPr>
            <w:tcW w:w="2822" w:type="dxa"/>
          </w:tcPr>
          <w:p w:rsidR="00F67269" w:rsidRPr="00467BDD" w:rsidRDefault="00F67269" w:rsidP="006A07C1">
            <w:pPr>
              <w:pStyle w:val="NoSpacing"/>
              <w:ind w:firstLine="0"/>
              <w:cnfStyle w:val="000000100000"/>
              <w:rPr>
                <w:b/>
              </w:rPr>
            </w:pPr>
          </w:p>
        </w:tc>
      </w:tr>
    </w:tbl>
    <w:p w:rsidR="00F67269" w:rsidRPr="00467BDD" w:rsidRDefault="00F4077D" w:rsidP="00F4077D">
      <w:pPr>
        <w:ind w:firstLine="0"/>
        <w:jc w:val="center"/>
      </w:pPr>
      <w:bookmarkStart w:id="1264" w:name="_Toc373086319"/>
      <w:r w:rsidRPr="00467BDD">
        <w:t xml:space="preserve">Table </w:t>
      </w:r>
      <w:fldSimple w:instr=" SEQ Table \* MERGEFORMAT  \* MERGEFORMAT ">
        <w:r w:rsidR="00DC0366">
          <w:rPr>
            <w:noProof/>
          </w:rPr>
          <w:t>25</w:t>
        </w:r>
      </w:fldSimple>
      <w:r w:rsidRPr="00467BDD">
        <w:t xml:space="preserve">:  </w:t>
      </w:r>
      <w:r>
        <w:t>Set Stimulation Register Request</w:t>
      </w:r>
      <w:bookmarkEnd w:id="1264"/>
    </w:p>
    <w:p w:rsidR="00643798" w:rsidRPr="00467BDD" w:rsidRDefault="00643798" w:rsidP="00F67269">
      <w:r w:rsidRPr="00467BDD">
        <w:t>The Set Stimulation Register reply returns the current value of the Stimulation Register.  Only channels configured for multi-stimulation should be set, meaning this should match the Continuous Register value from the request.</w:t>
      </w:r>
    </w:p>
    <w:tbl>
      <w:tblPr>
        <w:tblStyle w:val="MediumShading1-Accent11"/>
        <w:tblW w:w="0" w:type="auto"/>
        <w:tblLook w:val="04A0"/>
      </w:tblPr>
      <w:tblGrid>
        <w:gridCol w:w="2811"/>
        <w:gridCol w:w="2863"/>
        <w:gridCol w:w="2822"/>
      </w:tblGrid>
      <w:tr w:rsidR="00446F8A" w:rsidRPr="00467BDD" w:rsidTr="006A07C1">
        <w:trPr>
          <w:cnfStyle w:val="100000000000"/>
        </w:trPr>
        <w:tc>
          <w:tcPr>
            <w:cnfStyle w:val="001000000000"/>
            <w:tcW w:w="8496" w:type="dxa"/>
            <w:gridSpan w:val="3"/>
          </w:tcPr>
          <w:p w:rsidR="00446F8A" w:rsidRPr="00467BDD" w:rsidRDefault="00446F8A" w:rsidP="00446F8A">
            <w:pPr>
              <w:pStyle w:val="NoSpacing"/>
              <w:ind w:firstLine="0"/>
              <w:jc w:val="center"/>
              <w:rPr>
                <w:color w:val="000000" w:themeColor="text1"/>
              </w:rPr>
            </w:pPr>
            <w:r w:rsidRPr="00467BDD">
              <w:rPr>
                <w:color w:val="000000" w:themeColor="text1"/>
                <w:sz w:val="28"/>
              </w:rPr>
              <w:t>Set Stimulation Register Reply (0x87)</w:t>
            </w:r>
          </w:p>
        </w:tc>
      </w:tr>
      <w:tr w:rsidR="00446F8A" w:rsidRPr="00467BDD" w:rsidTr="006A07C1">
        <w:trPr>
          <w:cnfStyle w:val="000000100000"/>
          <w:trHeight w:val="331"/>
        </w:trPr>
        <w:tc>
          <w:tcPr>
            <w:cnfStyle w:val="001000000000"/>
            <w:tcW w:w="2811" w:type="dxa"/>
            <w:vAlign w:val="center"/>
          </w:tcPr>
          <w:p w:rsidR="00446F8A" w:rsidRPr="00467BDD" w:rsidRDefault="00446F8A" w:rsidP="006A07C1">
            <w:pPr>
              <w:pStyle w:val="NoSpacing"/>
              <w:ind w:firstLine="0"/>
              <w:jc w:val="center"/>
              <w:rPr>
                <w:u w:val="single"/>
              </w:rPr>
            </w:pPr>
            <w:r w:rsidRPr="00467BDD">
              <w:rPr>
                <w:u w:val="single"/>
              </w:rPr>
              <w:t>Byte #</w:t>
            </w:r>
          </w:p>
        </w:tc>
        <w:tc>
          <w:tcPr>
            <w:tcW w:w="2863" w:type="dxa"/>
            <w:vAlign w:val="center"/>
          </w:tcPr>
          <w:p w:rsidR="00446F8A" w:rsidRPr="00467BDD" w:rsidRDefault="00446F8A" w:rsidP="006A07C1">
            <w:pPr>
              <w:pStyle w:val="NoSpacing"/>
              <w:ind w:firstLine="0"/>
              <w:jc w:val="center"/>
              <w:cnfStyle w:val="000000100000"/>
              <w:rPr>
                <w:b/>
                <w:u w:val="single"/>
              </w:rPr>
            </w:pPr>
            <w:r w:rsidRPr="00467BDD">
              <w:rPr>
                <w:b/>
                <w:u w:val="single"/>
              </w:rPr>
              <w:t>Field</w:t>
            </w:r>
          </w:p>
        </w:tc>
        <w:tc>
          <w:tcPr>
            <w:tcW w:w="2822" w:type="dxa"/>
            <w:vAlign w:val="center"/>
          </w:tcPr>
          <w:p w:rsidR="00446F8A" w:rsidRPr="00467BDD" w:rsidRDefault="00446F8A" w:rsidP="006A07C1">
            <w:pPr>
              <w:pStyle w:val="NoSpacing"/>
              <w:ind w:firstLine="0"/>
              <w:jc w:val="center"/>
              <w:cnfStyle w:val="000000100000"/>
              <w:rPr>
                <w:b/>
                <w:u w:val="single"/>
              </w:rPr>
            </w:pPr>
            <w:r w:rsidRPr="00467BDD">
              <w:rPr>
                <w:b/>
                <w:u w:val="single"/>
              </w:rPr>
              <w:t>Value</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1</w:t>
            </w:r>
          </w:p>
        </w:tc>
        <w:tc>
          <w:tcPr>
            <w:tcW w:w="2863" w:type="dxa"/>
          </w:tcPr>
          <w:p w:rsidR="00446F8A" w:rsidRPr="00467BDD" w:rsidRDefault="00446F8A" w:rsidP="006A07C1">
            <w:pPr>
              <w:pStyle w:val="NoSpacing"/>
              <w:ind w:firstLine="0"/>
              <w:jc w:val="center"/>
              <w:cnfStyle w:val="000000010000"/>
            </w:pPr>
            <w:proofErr w:type="spellStart"/>
            <w:r w:rsidRPr="00467BDD">
              <w:t>StartByte</w:t>
            </w:r>
            <w:proofErr w:type="spellEnd"/>
          </w:p>
        </w:tc>
        <w:tc>
          <w:tcPr>
            <w:tcW w:w="2822" w:type="dxa"/>
          </w:tcPr>
          <w:p w:rsidR="00446F8A" w:rsidRPr="00467BDD" w:rsidRDefault="00446F8A" w:rsidP="006A07C1">
            <w:pPr>
              <w:pStyle w:val="NoSpacing"/>
              <w:ind w:firstLine="0"/>
              <w:jc w:val="center"/>
              <w:cnfStyle w:val="000000010000"/>
            </w:pPr>
            <w:r w:rsidRPr="00467BDD">
              <w:t>0x5A</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2</w:t>
            </w:r>
          </w:p>
        </w:tc>
        <w:tc>
          <w:tcPr>
            <w:tcW w:w="2863" w:type="dxa"/>
          </w:tcPr>
          <w:p w:rsidR="00446F8A" w:rsidRPr="00467BDD" w:rsidRDefault="00446F8A" w:rsidP="006A07C1">
            <w:pPr>
              <w:pStyle w:val="NoSpacing"/>
              <w:ind w:firstLine="0"/>
              <w:jc w:val="center"/>
              <w:cnfStyle w:val="000000100000"/>
            </w:pPr>
            <w:r w:rsidRPr="00467BDD">
              <w:t>Message ID</w:t>
            </w:r>
          </w:p>
        </w:tc>
        <w:tc>
          <w:tcPr>
            <w:tcW w:w="2822" w:type="dxa"/>
          </w:tcPr>
          <w:p w:rsidR="00446F8A" w:rsidRPr="00467BDD" w:rsidRDefault="00446F8A" w:rsidP="00446F8A">
            <w:pPr>
              <w:pStyle w:val="NoSpacing"/>
              <w:ind w:firstLine="0"/>
              <w:jc w:val="center"/>
              <w:cnfStyle w:val="000000100000"/>
            </w:pPr>
            <w:r w:rsidRPr="00467BDD">
              <w:t>0x87</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3-4</w:t>
            </w:r>
          </w:p>
        </w:tc>
        <w:tc>
          <w:tcPr>
            <w:tcW w:w="2863" w:type="dxa"/>
          </w:tcPr>
          <w:p w:rsidR="00446F8A" w:rsidRPr="00467BDD" w:rsidRDefault="00446F8A" w:rsidP="006A07C1">
            <w:pPr>
              <w:pStyle w:val="NoSpacing"/>
              <w:ind w:firstLine="0"/>
              <w:jc w:val="center"/>
              <w:cnfStyle w:val="000000010000"/>
            </w:pPr>
            <w:r w:rsidRPr="00467BDD">
              <w:t>Length</w:t>
            </w:r>
          </w:p>
        </w:tc>
        <w:tc>
          <w:tcPr>
            <w:tcW w:w="2822" w:type="dxa"/>
          </w:tcPr>
          <w:p w:rsidR="00446F8A" w:rsidRPr="00467BDD" w:rsidRDefault="00446F8A" w:rsidP="006A07C1">
            <w:pPr>
              <w:pStyle w:val="NoSpacing"/>
              <w:ind w:firstLine="0"/>
              <w:jc w:val="center"/>
              <w:cnfStyle w:val="000000010000"/>
            </w:pPr>
            <w:r w:rsidRPr="00467BDD">
              <w:t>0x0006</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5</w:t>
            </w:r>
          </w:p>
        </w:tc>
        <w:tc>
          <w:tcPr>
            <w:tcW w:w="2863" w:type="dxa"/>
          </w:tcPr>
          <w:p w:rsidR="00446F8A" w:rsidRPr="00467BDD" w:rsidRDefault="00446F8A" w:rsidP="006A07C1">
            <w:pPr>
              <w:pStyle w:val="NoSpacing"/>
              <w:ind w:firstLine="0"/>
              <w:jc w:val="center"/>
              <w:cnfStyle w:val="000000100000"/>
            </w:pPr>
            <w:r w:rsidRPr="00467BDD">
              <w:t>Stimulation Register</w:t>
            </w:r>
          </w:p>
        </w:tc>
        <w:tc>
          <w:tcPr>
            <w:tcW w:w="2822" w:type="dxa"/>
          </w:tcPr>
          <w:p w:rsidR="005051A6" w:rsidRPr="00467BDD" w:rsidRDefault="005051A6" w:rsidP="006A07C1">
            <w:pPr>
              <w:pStyle w:val="NoSpacing"/>
              <w:ind w:firstLine="0"/>
              <w:cnfStyle w:val="000000100000"/>
              <w:rPr>
                <w:b/>
              </w:rPr>
            </w:pPr>
          </w:p>
        </w:tc>
      </w:tr>
      <w:tr w:rsidR="005051A6" w:rsidRPr="00467BDD" w:rsidTr="006A07C1">
        <w:trPr>
          <w:cnfStyle w:val="000000010000"/>
        </w:trPr>
        <w:tc>
          <w:tcPr>
            <w:cnfStyle w:val="001000000000"/>
            <w:tcW w:w="2811" w:type="dxa"/>
          </w:tcPr>
          <w:p w:rsidR="005051A6" w:rsidRPr="00467BDD" w:rsidRDefault="00643798" w:rsidP="009E0118">
            <w:pPr>
              <w:pStyle w:val="NoSpacing"/>
              <w:ind w:firstLine="0"/>
              <w:jc w:val="center"/>
              <w:rPr>
                <w:b w:val="0"/>
              </w:rPr>
            </w:pPr>
            <w:r w:rsidRPr="00467BDD">
              <w:rPr>
                <w:b w:val="0"/>
              </w:rPr>
              <w:t>6</w:t>
            </w:r>
          </w:p>
        </w:tc>
        <w:tc>
          <w:tcPr>
            <w:tcW w:w="2863" w:type="dxa"/>
          </w:tcPr>
          <w:p w:rsidR="005051A6" w:rsidRPr="00467BDD" w:rsidRDefault="005051A6" w:rsidP="009E0118">
            <w:pPr>
              <w:pStyle w:val="NoSpacing"/>
              <w:ind w:firstLine="0"/>
              <w:jc w:val="center"/>
              <w:cnfStyle w:val="000000010000"/>
            </w:pPr>
            <w:r w:rsidRPr="00467BDD">
              <w:t>Checksum</w:t>
            </w:r>
          </w:p>
        </w:tc>
        <w:tc>
          <w:tcPr>
            <w:tcW w:w="2822" w:type="dxa"/>
          </w:tcPr>
          <w:p w:rsidR="005051A6" w:rsidRPr="00467BDD" w:rsidRDefault="005051A6" w:rsidP="009E0118">
            <w:pPr>
              <w:pStyle w:val="NoSpacing"/>
              <w:ind w:firstLine="0"/>
              <w:cnfStyle w:val="000000010000"/>
              <w:rPr>
                <w:b/>
              </w:rPr>
            </w:pPr>
          </w:p>
        </w:tc>
      </w:tr>
    </w:tbl>
    <w:p w:rsidR="00446F8A" w:rsidRPr="00467BDD" w:rsidRDefault="00CE023E" w:rsidP="00CE023E">
      <w:pPr>
        <w:ind w:firstLine="0"/>
        <w:jc w:val="center"/>
      </w:pPr>
      <w:bookmarkStart w:id="1265" w:name="_Toc373086320"/>
      <w:r w:rsidRPr="00467BDD">
        <w:t xml:space="preserve">Table </w:t>
      </w:r>
      <w:fldSimple w:instr=" SEQ Table \* MERGEFORMAT  \* MERGEFORMAT ">
        <w:r w:rsidR="00DC0366">
          <w:rPr>
            <w:noProof/>
          </w:rPr>
          <w:t>26</w:t>
        </w:r>
      </w:fldSimple>
      <w:r w:rsidRPr="00467BDD">
        <w:t xml:space="preserve">:  </w:t>
      </w:r>
      <w:r>
        <w:t>Set Stimulation Register Reply</w:t>
      </w:r>
      <w:bookmarkEnd w:id="1265"/>
    </w:p>
    <w:p w:rsidR="00C723DB" w:rsidRPr="00467BDD" w:rsidRDefault="00C723DB" w:rsidP="00C723DB">
      <w:pPr>
        <w:pStyle w:val="Heading4"/>
      </w:pPr>
      <w:r w:rsidRPr="00467BDD">
        <w:t>Get Stimulation Register</w:t>
      </w:r>
    </w:p>
    <w:p w:rsidR="00737230" w:rsidRPr="00467BDD" w:rsidRDefault="00737230" w:rsidP="00737230">
      <w:r w:rsidRPr="00467BDD">
        <w:t>The Get Stimulation Register request queries the RTSC for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Get Stimulation Register Request (0x08)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proofErr w:type="spellStart"/>
            <w:r w:rsidRPr="00467BDD">
              <w:t>StartByte</w:t>
            </w:r>
            <w:proofErr w:type="spellEnd"/>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0x08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DE1CE2">
            <w:pPr>
              <w:pStyle w:val="NoSpacing"/>
              <w:ind w:firstLine="0"/>
              <w:jc w:val="center"/>
              <w:cnfStyle w:val="000000010000"/>
            </w:pPr>
            <w:r w:rsidRPr="00467BDD">
              <w:t>0x0005</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Checksum</w:t>
            </w:r>
          </w:p>
        </w:tc>
        <w:tc>
          <w:tcPr>
            <w:tcW w:w="2822" w:type="dxa"/>
          </w:tcPr>
          <w:p w:rsidR="00DE1CE2" w:rsidRPr="00467BDD" w:rsidRDefault="00DE1CE2" w:rsidP="006A07C1">
            <w:pPr>
              <w:pStyle w:val="NoSpacing"/>
              <w:ind w:firstLine="0"/>
              <w:cnfStyle w:val="000000100000"/>
              <w:rPr>
                <w:b/>
              </w:rPr>
            </w:pPr>
          </w:p>
        </w:tc>
      </w:tr>
    </w:tbl>
    <w:p w:rsidR="00C723DB" w:rsidRPr="00467BDD" w:rsidRDefault="00CE023E" w:rsidP="00CE023E">
      <w:pPr>
        <w:ind w:firstLine="0"/>
        <w:jc w:val="center"/>
      </w:pPr>
      <w:bookmarkStart w:id="1266" w:name="_Toc373086321"/>
      <w:r w:rsidRPr="00467BDD">
        <w:t xml:space="preserve">Table </w:t>
      </w:r>
      <w:fldSimple w:instr=" SEQ Table \* MERGEFORMAT  \* MERGEFORMAT ">
        <w:r w:rsidR="00DC0366">
          <w:rPr>
            <w:noProof/>
          </w:rPr>
          <w:t>27</w:t>
        </w:r>
      </w:fldSimple>
      <w:r w:rsidRPr="00467BDD">
        <w:t xml:space="preserve">:  </w:t>
      </w:r>
      <w:r>
        <w:t>Get Stimulation Register Request</w:t>
      </w:r>
      <w:bookmarkEnd w:id="1266"/>
    </w:p>
    <w:p w:rsidR="00411427" w:rsidRPr="00467BDD" w:rsidRDefault="00737230" w:rsidP="00C723DB">
      <w:r w:rsidRPr="00467BDD">
        <w:t>The Get Stimulation Register reply returns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lastRenderedPageBreak/>
              <w:t>Set Stimulation Register Reply (0x88)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proofErr w:type="spellStart"/>
            <w:r w:rsidRPr="00467BDD">
              <w:t>StartByte</w:t>
            </w:r>
            <w:proofErr w:type="spellEnd"/>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0x88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6A07C1">
            <w:pPr>
              <w:pStyle w:val="NoSpacing"/>
              <w:ind w:firstLine="0"/>
              <w:jc w:val="center"/>
              <w:cnfStyle w:val="000000010000"/>
            </w:pPr>
            <w:r w:rsidRPr="00467BDD">
              <w:t>0x0006</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Stimulation Register</w:t>
            </w:r>
          </w:p>
        </w:tc>
        <w:tc>
          <w:tcPr>
            <w:tcW w:w="2822" w:type="dxa"/>
          </w:tcPr>
          <w:p w:rsidR="00DE1CE2" w:rsidRPr="00467BDD" w:rsidRDefault="00DE1CE2" w:rsidP="006A07C1">
            <w:pPr>
              <w:pStyle w:val="NoSpacing"/>
              <w:ind w:firstLine="0"/>
              <w:cnfStyle w:val="000000100000"/>
              <w:rPr>
                <w:b/>
              </w:rPr>
            </w:pP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6</w:t>
            </w:r>
          </w:p>
        </w:tc>
        <w:tc>
          <w:tcPr>
            <w:tcW w:w="2863" w:type="dxa"/>
          </w:tcPr>
          <w:p w:rsidR="00DE1CE2" w:rsidRPr="00467BDD" w:rsidRDefault="00DE1CE2" w:rsidP="006A07C1">
            <w:pPr>
              <w:pStyle w:val="NoSpacing"/>
              <w:ind w:firstLine="0"/>
              <w:jc w:val="center"/>
              <w:cnfStyle w:val="000000010000"/>
            </w:pPr>
            <w:r w:rsidRPr="00467BDD">
              <w:t>Checksum</w:t>
            </w:r>
          </w:p>
        </w:tc>
        <w:tc>
          <w:tcPr>
            <w:tcW w:w="2822" w:type="dxa"/>
          </w:tcPr>
          <w:p w:rsidR="00DE1CE2" w:rsidRPr="00467BDD" w:rsidRDefault="00DE1CE2" w:rsidP="006A07C1">
            <w:pPr>
              <w:pStyle w:val="NoSpacing"/>
              <w:ind w:firstLine="0"/>
              <w:cnfStyle w:val="000000010000"/>
              <w:rPr>
                <w:b/>
              </w:rPr>
            </w:pPr>
          </w:p>
        </w:tc>
      </w:tr>
    </w:tbl>
    <w:p w:rsidR="00DE1CE2" w:rsidRPr="00467BDD" w:rsidRDefault="00CE023E" w:rsidP="00CE023E">
      <w:pPr>
        <w:ind w:firstLine="0"/>
        <w:jc w:val="center"/>
      </w:pPr>
      <w:bookmarkStart w:id="1267" w:name="_Toc373086322"/>
      <w:r w:rsidRPr="00467BDD">
        <w:t xml:space="preserve">Table </w:t>
      </w:r>
      <w:fldSimple w:instr=" SEQ Table \* MERGEFORMAT  \* MERGEFORMAT ">
        <w:r w:rsidR="00DC0366">
          <w:rPr>
            <w:noProof/>
          </w:rPr>
          <w:t>28</w:t>
        </w:r>
      </w:fldSimple>
      <w:r w:rsidRPr="00467BDD">
        <w:t xml:space="preserve">:  </w:t>
      </w:r>
      <w:r>
        <w:t>Get Stimulation Register Reply</w:t>
      </w:r>
      <w:bookmarkEnd w:id="1267"/>
    </w:p>
    <w:p w:rsidR="005C53CF" w:rsidRPr="00467BDD" w:rsidRDefault="005C53CF" w:rsidP="005C53CF"/>
    <w:p w:rsidR="003D16E7" w:rsidRPr="00467BDD" w:rsidRDefault="00741301" w:rsidP="00755662">
      <w:pPr>
        <w:pStyle w:val="Heading1"/>
        <w:pageBreakBefore/>
      </w:pPr>
      <w:bookmarkStart w:id="1268" w:name="_Toc373086238"/>
      <w:r w:rsidRPr="00467BDD">
        <w:lastRenderedPageBreak/>
        <w:t>Electrophysiology Application</w:t>
      </w:r>
      <w:r w:rsidR="005E1816">
        <w:rPr>
          <w:rStyle w:val="FootnoteReference"/>
        </w:rPr>
        <w:footnoteReference w:id="5"/>
      </w:r>
      <w:bookmarkEnd w:id="1268"/>
    </w:p>
    <w:p w:rsidR="000A6455" w:rsidRPr="00467BDD" w:rsidRDefault="000A6455" w:rsidP="000C42E5">
      <w:r w:rsidRPr="00467BDD">
        <w:t>To validate the stimulation and data acquisition system design, a standard electrophysiology experiment</w:t>
      </w:r>
      <w:r w:rsidR="000B06F0">
        <w:t>, described in [</w:t>
      </w:r>
      <w:r w:rsidR="00C51EBF">
        <w:fldChar w:fldCharType="begin"/>
      </w:r>
      <w:r w:rsidR="000B06F0">
        <w:instrText xml:space="preserve"> REF Ref_Olivo_ \h </w:instrText>
      </w:r>
      <w:r w:rsidR="00C51EBF">
        <w:fldChar w:fldCharType="separate"/>
      </w:r>
      <w:r w:rsidR="00DC0366">
        <w:rPr>
          <w:noProof/>
        </w:rPr>
        <w:t>12</w:t>
      </w:r>
      <w:r w:rsidR="00C51EBF">
        <w:fldChar w:fldCharType="end"/>
      </w:r>
      <w:r w:rsidR="000B06F0">
        <w:t xml:space="preserve">, </w:t>
      </w:r>
      <w:r w:rsidR="00C51EBF">
        <w:fldChar w:fldCharType="begin"/>
      </w:r>
      <w:r w:rsidR="000B06F0">
        <w:instrText xml:space="preserve"> REF Ref_Kueh_2009 \h </w:instrText>
      </w:r>
      <w:r w:rsidR="00C51EBF">
        <w:fldChar w:fldCharType="separate"/>
      </w:r>
      <w:r w:rsidR="00DC0366">
        <w:rPr>
          <w:noProof/>
        </w:rPr>
        <w:t>13</w:t>
      </w:r>
      <w:r w:rsidR="00C51EBF">
        <w:fldChar w:fldCharType="end"/>
      </w:r>
      <w:r w:rsidR="000B06F0">
        <w:t>],</w:t>
      </w:r>
      <w:r w:rsidRPr="00467BDD">
        <w:t xml:space="preserve"> was performed on earthworm giant axon action potentials</w:t>
      </w:r>
      <w:r w:rsidR="000B06F0">
        <w:t>,</w:t>
      </w:r>
      <w:r w:rsidRPr="00467BDD">
        <w:t xml:space="preserve"> </w:t>
      </w:r>
      <w:r w:rsidR="00CC28F0">
        <w:t>henceforth</w:t>
      </w:r>
      <w:r w:rsidRPr="00467BDD">
        <w:t xml:space="preserve"> referred to as the Earthworm Experiment.  This serve</w:t>
      </w:r>
      <w:r w:rsidR="00AE6317" w:rsidRPr="00467BDD">
        <w:t>s</w:t>
      </w:r>
      <w:r w:rsidRPr="00467BDD">
        <w:t xml:space="preserve"> the purpose of showing that the </w:t>
      </w:r>
      <w:r w:rsidR="00AE6317" w:rsidRPr="00467BDD">
        <w:t xml:space="preserve">Data Acquisition and Stimulation System </w:t>
      </w:r>
      <w:r w:rsidRPr="00467BDD">
        <w:t>is capable of being used in an electrophysiology experiment, and the procedure has been performed with previous designs, allowing the new design to be compared with previous results</w:t>
      </w:r>
      <w:r w:rsidR="00AE6317" w:rsidRPr="00467BDD">
        <w:t xml:space="preserve"> [</w:t>
      </w:r>
      <w:r w:rsidR="00C51EBF">
        <w:fldChar w:fldCharType="begin"/>
      </w:r>
      <w:r w:rsidR="000B06F0">
        <w:instrText xml:space="preserve"> REF Ref_Stahl_2009 \h </w:instrText>
      </w:r>
      <w:r w:rsidR="00C51EBF">
        <w:fldChar w:fldCharType="separate"/>
      </w:r>
      <w:r w:rsidR="00DC0366">
        <w:rPr>
          <w:noProof/>
        </w:rPr>
        <w:t>9</w:t>
      </w:r>
      <w:r w:rsidR="00C51EBF">
        <w:fldChar w:fldCharType="end"/>
      </w:r>
      <w:r w:rsidR="00AE6317" w:rsidRPr="00467BDD">
        <w:t>]</w:t>
      </w:r>
      <w:r w:rsidRPr="00467BDD">
        <w:t>.</w:t>
      </w:r>
    </w:p>
    <w:p w:rsidR="00D27B31" w:rsidRPr="00467BDD" w:rsidRDefault="00D27B31" w:rsidP="00D27B31">
      <w:r w:rsidRPr="00467BDD">
        <w:t xml:space="preserve">In the </w:t>
      </w:r>
      <w:proofErr w:type="gramStart"/>
      <w:r w:rsidRPr="00467BDD">
        <w:t>earthworm's</w:t>
      </w:r>
      <w:proofErr w:type="gramEnd"/>
      <w:r w:rsidRPr="00467BDD">
        <w:t xml:space="preserve"> nerve cord, there is a median giant axon and two smaller lateral giant axons on either side of the median axon. The lateral giants are connected to each other at multiple locations along the length of the earthworm which has the effect of lateral axons acting as a single giant axon [</w:t>
      </w:r>
      <w:r w:rsidR="00C51EBF">
        <w:fldChar w:fldCharType="begin"/>
      </w:r>
      <w:r w:rsidR="000B06F0">
        <w:instrText xml:space="preserve"> REF Ref_Olivo_ \h </w:instrText>
      </w:r>
      <w:r w:rsidR="00C51EBF">
        <w:fldChar w:fldCharType="separate"/>
      </w:r>
      <w:r w:rsidR="00DC0366">
        <w:rPr>
          <w:noProof/>
        </w:rPr>
        <w:t>12</w:t>
      </w:r>
      <w:r w:rsidR="00C51EBF">
        <w:fldChar w:fldCharType="end"/>
      </w:r>
      <w:r w:rsidRPr="00467BDD">
        <w:t>].</w:t>
      </w:r>
      <w:r w:rsidR="00921DE6" w:rsidRPr="00467BDD">
        <w:t xml:space="preserve">  A physical or electrical stimulation near the anterior or posterior ends of the earthworm will elicit a response from the earthworm in the form of an action potential that propagates along one or both of the giant axons.  </w:t>
      </w:r>
      <w:r w:rsidRPr="00467BDD">
        <w:t>The propagation speed is related to the cross sectional area of the axon [</w:t>
      </w:r>
      <w:r w:rsidR="00C51EBF">
        <w:fldChar w:fldCharType="begin"/>
      </w:r>
      <w:r w:rsidR="000B06F0">
        <w:instrText xml:space="preserve"> REF Ref_Kueh_2009 \h </w:instrText>
      </w:r>
      <w:r w:rsidR="00C51EBF">
        <w:fldChar w:fldCharType="separate"/>
      </w:r>
      <w:r w:rsidR="00DC0366">
        <w:rPr>
          <w:noProof/>
        </w:rPr>
        <w:t>13</w:t>
      </w:r>
      <w:r w:rsidR="00C51EBF">
        <w:fldChar w:fldCharType="end"/>
      </w:r>
      <w:r w:rsidRPr="00467BDD">
        <w:t xml:space="preserve">]. </w:t>
      </w:r>
      <w:r w:rsidR="00921DE6" w:rsidRPr="00467BDD">
        <w:t xml:space="preserve"> Varying the intensity of the electrical stimulation at the anterior end of the earthworm will show no response at low intensity, an action potential along the median axon soon after the stimulation at medium intensity, and at higher intensity, action potentials along both the median and lateral giant axons will be visible with the median response occurring sooner than the lateral response due to the differing propagation speeds.  </w:t>
      </w:r>
      <w:r w:rsidR="00C51EBF">
        <w:fldChar w:fldCharType="begin"/>
      </w:r>
      <w:r w:rsidR="000B06F0">
        <w:instrText xml:space="preserve"> REF _Ref368234159 \h </w:instrText>
      </w:r>
      <w:r w:rsidR="00C51EBF">
        <w:fldChar w:fldCharType="separate"/>
      </w:r>
      <w:ins w:id="1269" w:author="kbatzer" w:date="2013-11-24T19:54:00Z">
        <w:r w:rsidR="00DC0366">
          <w:t xml:space="preserve">Figure </w:t>
        </w:r>
        <w:r w:rsidR="00DC0366">
          <w:rPr>
            <w:noProof/>
            <w:sz w:val="20"/>
            <w:szCs w:val="20"/>
          </w:rPr>
          <w:t>32</w:t>
        </w:r>
      </w:ins>
      <w:del w:id="1270" w:author="kbatzer" w:date="2013-11-24T19:40:00Z">
        <w:r w:rsidR="00A455A1" w:rsidDel="00361446">
          <w:delText xml:space="preserve">Figure </w:delText>
        </w:r>
        <w:r w:rsidR="00A455A1" w:rsidDel="00361446">
          <w:rPr>
            <w:noProof/>
            <w:sz w:val="20"/>
            <w:szCs w:val="20"/>
          </w:rPr>
          <w:delText>30</w:delText>
        </w:r>
      </w:del>
      <w:r w:rsidR="00C51EBF">
        <w:fldChar w:fldCharType="end"/>
      </w:r>
      <w:r w:rsidR="000B06F0">
        <w:t xml:space="preserve"> </w:t>
      </w:r>
      <w:r w:rsidR="00921DE6" w:rsidRPr="00467BDD">
        <w:t>shows a cross section of an earthworm based on a figure in [</w:t>
      </w:r>
      <w:r w:rsidR="00C51EBF">
        <w:fldChar w:fldCharType="begin"/>
      </w:r>
      <w:r w:rsidR="000B06F0">
        <w:instrText xml:space="preserve"> REF Ref_Kladt_2010 \h </w:instrText>
      </w:r>
      <w:r w:rsidR="00C51EBF">
        <w:fldChar w:fldCharType="separate"/>
      </w:r>
      <w:r w:rsidR="00DC0366">
        <w:rPr>
          <w:noProof/>
        </w:rPr>
        <w:t>18</w:t>
      </w:r>
      <w:r w:rsidR="00C51EBF">
        <w:fldChar w:fldCharType="end"/>
      </w:r>
      <w:r w:rsidR="00921DE6" w:rsidRPr="00467BDD">
        <w:t>] with a more detailed representation of the nerve cord based on [</w:t>
      </w:r>
      <w:r w:rsidR="00C51EBF">
        <w:fldChar w:fldCharType="begin"/>
      </w:r>
      <w:r w:rsidR="000B06F0">
        <w:instrText xml:space="preserve"> REF Ref_Kueh_2009 \h </w:instrText>
      </w:r>
      <w:r w:rsidR="00C51EBF">
        <w:fldChar w:fldCharType="separate"/>
      </w:r>
      <w:r w:rsidR="00DC0366">
        <w:rPr>
          <w:noProof/>
        </w:rPr>
        <w:t>13</w:t>
      </w:r>
      <w:r w:rsidR="00C51EBF">
        <w:fldChar w:fldCharType="end"/>
      </w:r>
      <w:r w:rsidR="00921DE6" w:rsidRPr="00467BDD">
        <w:t>].</w:t>
      </w:r>
    </w:p>
    <w:p w:rsidR="00D27B31" w:rsidRPr="00467BDD" w:rsidRDefault="00D27B31" w:rsidP="00D27B31"/>
    <w:p w:rsidR="00D27B31" w:rsidRPr="00467BDD" w:rsidRDefault="00D27B31" w:rsidP="00FC7BCE">
      <w:pPr>
        <w:ind w:firstLine="0"/>
      </w:pPr>
      <w:r w:rsidRPr="00467BDD">
        <w:rPr>
          <w:noProof/>
        </w:rPr>
        <w:lastRenderedPageBreak/>
        <w:drawing>
          <wp:inline distT="0" distB="0" distL="0" distR="0">
            <wp:extent cx="5527058" cy="20810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l="8640" t="31829" r="6474" b="11401"/>
                    <a:stretch>
                      <a:fillRect/>
                    </a:stretch>
                  </pic:blipFill>
                  <pic:spPr bwMode="auto">
                    <a:xfrm>
                      <a:off x="0" y="0"/>
                      <a:ext cx="5529116" cy="2081824"/>
                    </a:xfrm>
                    <a:prstGeom prst="rect">
                      <a:avLst/>
                    </a:prstGeom>
                    <a:noFill/>
                    <a:ln w="9525">
                      <a:noFill/>
                      <a:miter lim="800000"/>
                      <a:headEnd/>
                      <a:tailEnd/>
                    </a:ln>
                  </pic:spPr>
                </pic:pic>
              </a:graphicData>
            </a:graphic>
          </wp:inline>
        </w:drawing>
      </w:r>
    </w:p>
    <w:p w:rsidR="00D27B31" w:rsidRDefault="00214D04" w:rsidP="00214D04">
      <w:pPr>
        <w:ind w:firstLine="0"/>
        <w:jc w:val="center"/>
      </w:pPr>
      <w:bookmarkStart w:id="1271" w:name="_Ref368146287"/>
      <w:bookmarkStart w:id="1272" w:name="_Ref368234159"/>
      <w:bookmarkStart w:id="1273" w:name="_Ref368146265"/>
      <w:bookmarkStart w:id="1274" w:name="_Toc373086288"/>
      <w:r>
        <w:t xml:space="preserve">Figure </w:t>
      </w:r>
      <w:bookmarkEnd w:id="1271"/>
      <w:r w:rsidR="00C51EBF" w:rsidRPr="00624F31">
        <w:rPr>
          <w:sz w:val="20"/>
          <w:szCs w:val="20"/>
        </w:rPr>
        <w:fldChar w:fldCharType="begin"/>
      </w:r>
      <w:r w:rsidR="00624F31" w:rsidRPr="00624F31">
        <w:rPr>
          <w:sz w:val="20"/>
          <w:szCs w:val="20"/>
        </w:rPr>
        <w:instrText xml:space="preserve"> SEQ Figure \* ARABIC </w:instrText>
      </w:r>
      <w:r w:rsidR="00C51EBF" w:rsidRPr="00624F31">
        <w:rPr>
          <w:sz w:val="20"/>
          <w:szCs w:val="20"/>
        </w:rPr>
        <w:fldChar w:fldCharType="separate"/>
      </w:r>
      <w:ins w:id="1275" w:author="kbatzer" w:date="2013-11-24T19:54:00Z">
        <w:r w:rsidR="00DC0366">
          <w:rPr>
            <w:noProof/>
            <w:sz w:val="20"/>
            <w:szCs w:val="20"/>
          </w:rPr>
          <w:t>32</w:t>
        </w:r>
      </w:ins>
      <w:del w:id="1276" w:author="kbatzer" w:date="2013-11-24T19:52:00Z">
        <w:r w:rsidR="00361446" w:rsidDel="00DC0366">
          <w:rPr>
            <w:noProof/>
            <w:sz w:val="20"/>
            <w:szCs w:val="20"/>
          </w:rPr>
          <w:delText>30</w:delText>
        </w:r>
      </w:del>
      <w:r w:rsidR="00C51EBF" w:rsidRPr="00624F31">
        <w:rPr>
          <w:sz w:val="20"/>
          <w:szCs w:val="20"/>
        </w:rPr>
        <w:fldChar w:fldCharType="end"/>
      </w:r>
      <w:bookmarkEnd w:id="1272"/>
      <w:r>
        <w:t>: Cross section of an earthworm</w:t>
      </w:r>
      <w:bookmarkEnd w:id="1273"/>
      <w:r w:rsidR="000B06F0">
        <w:t xml:space="preserve"> adapted from [</w:t>
      </w:r>
      <w:r w:rsidR="00C51EBF">
        <w:fldChar w:fldCharType="begin"/>
      </w:r>
      <w:r w:rsidR="000B06F0">
        <w:instrText xml:space="preserve"> REF Ref_Kueh_2009 \h </w:instrText>
      </w:r>
      <w:r w:rsidR="00C51EBF">
        <w:fldChar w:fldCharType="separate"/>
      </w:r>
      <w:r w:rsidR="00DC0366">
        <w:rPr>
          <w:noProof/>
        </w:rPr>
        <w:t>13</w:t>
      </w:r>
      <w:r w:rsidR="00C51EBF">
        <w:fldChar w:fldCharType="end"/>
      </w:r>
      <w:r w:rsidR="000B06F0">
        <w:t xml:space="preserve">, </w:t>
      </w:r>
      <w:r w:rsidR="00C51EBF">
        <w:fldChar w:fldCharType="begin"/>
      </w:r>
      <w:r w:rsidR="000B06F0">
        <w:instrText xml:space="preserve"> REF Ref_Kladt_2010 \h </w:instrText>
      </w:r>
      <w:r w:rsidR="00C51EBF">
        <w:fldChar w:fldCharType="separate"/>
      </w:r>
      <w:r w:rsidR="00DC0366">
        <w:rPr>
          <w:noProof/>
        </w:rPr>
        <w:t>18</w:t>
      </w:r>
      <w:r w:rsidR="00C51EBF">
        <w:fldChar w:fldCharType="end"/>
      </w:r>
      <w:r w:rsidR="000B06F0">
        <w:t>]</w:t>
      </w:r>
      <w:ins w:id="1277" w:author="kbatzer" w:date="2013-11-20T18:21:00Z">
        <w:r w:rsidR="00501D9A">
          <w:rPr>
            <w:rStyle w:val="FootnoteReference"/>
          </w:rPr>
          <w:footnoteReference w:id="6"/>
        </w:r>
      </w:ins>
      <w:bookmarkEnd w:id="1274"/>
    </w:p>
    <w:p w:rsidR="00214D04" w:rsidRPr="00214D04" w:rsidRDefault="00214D04" w:rsidP="00214D04"/>
    <w:p w:rsidR="00D27B31" w:rsidRPr="00467BDD" w:rsidRDefault="00D27B31" w:rsidP="00D27B31">
      <w:r w:rsidRPr="00467BDD">
        <w:t xml:space="preserve">Electrical stimulation is accomplished by placing two pins near the anterior end of the earthworm. </w:t>
      </w:r>
      <w:r w:rsidR="00C41C46" w:rsidRPr="00467BDD">
        <w:t xml:space="preserve"> </w:t>
      </w:r>
      <w:r w:rsidRPr="00467BDD">
        <w:t xml:space="preserve">Measurement of the action potentials along the axon is accomplished by dissecting the earthworm and placing two </w:t>
      </w:r>
      <w:proofErr w:type="spellStart"/>
      <w:r w:rsidRPr="00467BDD">
        <w:t>chlorided</w:t>
      </w:r>
      <w:proofErr w:type="spellEnd"/>
      <w:r w:rsidRPr="00467BDD">
        <w:t xml:space="preserve"> silver extrac</w:t>
      </w:r>
      <w:r w:rsidR="00C41C46" w:rsidRPr="00467BDD">
        <w:t>ellular electrodes on the earth</w:t>
      </w:r>
      <w:r w:rsidRPr="00467BDD">
        <w:t xml:space="preserve">worm nerve cord. </w:t>
      </w:r>
      <w:r w:rsidR="00054BC1" w:rsidRPr="00467BDD">
        <w:t xml:space="preserve"> </w:t>
      </w:r>
      <w:r w:rsidRPr="00467BDD">
        <w:t xml:space="preserve">The extracellular electrodes measure the difference in electric potential at two points on the nerve cord. </w:t>
      </w:r>
      <w:r w:rsidR="00061D28" w:rsidRPr="00467BDD">
        <w:t xml:space="preserve"> </w:t>
      </w:r>
      <w:r w:rsidRPr="00467BDD">
        <w:t>When an action potential propagates along the nerve cord, the electrodes measure a difference in voltage in time that will appear as a biphasic spike. The exact shape of the spike will depend on the placement and size of the electrodes and the condition of the nerve cord itself</w:t>
      </w:r>
      <w:r w:rsidR="00061D28" w:rsidRPr="00467BDD">
        <w:t xml:space="preserve"> [</w:t>
      </w:r>
      <w:r w:rsidR="00C51EBF">
        <w:fldChar w:fldCharType="begin"/>
      </w:r>
      <w:r w:rsidR="000B06F0">
        <w:instrText xml:space="preserve"> REF Ref_Olivo_ \h </w:instrText>
      </w:r>
      <w:r w:rsidR="00C51EBF">
        <w:fldChar w:fldCharType="separate"/>
      </w:r>
      <w:r w:rsidR="00DC0366">
        <w:rPr>
          <w:noProof/>
        </w:rPr>
        <w:t>12</w:t>
      </w:r>
      <w:r w:rsidR="00C51EBF">
        <w:fldChar w:fldCharType="end"/>
      </w:r>
      <w:r w:rsidR="000B06F0">
        <w:t xml:space="preserve">, </w:t>
      </w:r>
      <w:r w:rsidR="00C51EBF">
        <w:fldChar w:fldCharType="begin"/>
      </w:r>
      <w:r w:rsidR="000B06F0">
        <w:instrText xml:space="preserve"> REF Ref_Kueh_2009 \h </w:instrText>
      </w:r>
      <w:r w:rsidR="00C51EBF">
        <w:fldChar w:fldCharType="separate"/>
      </w:r>
      <w:r w:rsidR="00DC0366">
        <w:rPr>
          <w:noProof/>
        </w:rPr>
        <w:t>13</w:t>
      </w:r>
      <w:r w:rsidR="00C51EBF">
        <w:fldChar w:fldCharType="end"/>
      </w:r>
      <w:r w:rsidR="000B06F0">
        <w:t xml:space="preserve">, </w:t>
      </w:r>
      <w:r w:rsidR="00C51EBF">
        <w:fldChar w:fldCharType="begin"/>
      </w:r>
      <w:r w:rsidR="000B06F0">
        <w:instrText xml:space="preserve"> REF Ref_McGillVirtualLab \h </w:instrText>
      </w:r>
      <w:r w:rsidR="00C51EBF">
        <w:fldChar w:fldCharType="separate"/>
      </w:r>
      <w:r w:rsidR="00DC0366">
        <w:rPr>
          <w:noProof/>
        </w:rPr>
        <w:t>24</w:t>
      </w:r>
      <w:r w:rsidR="00C51EBF">
        <w:fldChar w:fldCharType="end"/>
      </w:r>
      <w:r w:rsidR="00061D28" w:rsidRPr="00467BDD">
        <w:t>]</w:t>
      </w:r>
      <w:r w:rsidRPr="00467BDD">
        <w:t>.</w:t>
      </w:r>
    </w:p>
    <w:p w:rsidR="00767019" w:rsidRPr="00467BDD" w:rsidRDefault="00767019" w:rsidP="00767019">
      <w:r w:rsidRPr="00467BDD">
        <w:t xml:space="preserve">The </w:t>
      </w:r>
      <w:r w:rsidR="00F339E4" w:rsidRPr="00467BDD">
        <w:t>Data Acquisition and Stimulation System</w:t>
      </w:r>
      <w:r w:rsidRPr="00467BDD">
        <w:t xml:space="preserve"> was used to perform </w:t>
      </w:r>
      <w:r w:rsidR="00F339E4" w:rsidRPr="00467BDD">
        <w:t xml:space="preserve">an experiment studying </w:t>
      </w:r>
      <w:r w:rsidRPr="00467BDD">
        <w:t xml:space="preserve">earthworm </w:t>
      </w:r>
      <w:r w:rsidR="00F339E4" w:rsidRPr="00467BDD">
        <w:t>giant axon potentials</w:t>
      </w:r>
      <w:r w:rsidRPr="00467BDD">
        <w:t xml:space="preserve"> with a previously developed and validated amplifier [</w:t>
      </w:r>
      <w:r w:rsidR="00C51EBF">
        <w:fldChar w:fldCharType="begin"/>
      </w:r>
      <w:r w:rsidR="000B06F0">
        <w:instrText xml:space="preserve"> REF Ref_Stahl_2009 \h </w:instrText>
      </w:r>
      <w:r w:rsidR="00C51EBF">
        <w:fldChar w:fldCharType="separate"/>
      </w:r>
      <w:r w:rsidR="00DC0366">
        <w:rPr>
          <w:noProof/>
        </w:rPr>
        <w:t>9</w:t>
      </w:r>
      <w:r w:rsidR="00C51EBF">
        <w:fldChar w:fldCharType="end"/>
      </w:r>
      <w:r w:rsidRPr="00467BDD">
        <w:t>] and oscilloscope connected in parallel with the electrophysiology interface board, allowing the data to be compared.</w:t>
      </w:r>
    </w:p>
    <w:p w:rsidR="00270C9D" w:rsidRPr="00467BDD" w:rsidRDefault="00270C9D" w:rsidP="000B5F73">
      <w:pPr>
        <w:pStyle w:val="Heading2"/>
        <w:keepNext/>
        <w:pageBreakBefore/>
        <w:ind w:left="446"/>
      </w:pPr>
      <w:bookmarkStart w:id="1282" w:name="_Toc373086239"/>
      <w:r w:rsidRPr="00467BDD">
        <w:lastRenderedPageBreak/>
        <w:t>Earthworm Setup</w:t>
      </w:r>
      <w:bookmarkEnd w:id="1282"/>
      <w:r w:rsidR="00734DC3" w:rsidRPr="00467BDD">
        <w:tab/>
      </w:r>
    </w:p>
    <w:p w:rsidR="00270C9D" w:rsidRPr="00467BDD" w:rsidRDefault="001E69CF" w:rsidP="00270C9D">
      <w:r>
        <w:t>The dissection of the earthworm and setup of the stimulation and recording hardware is based on [</w:t>
      </w:r>
      <w:r w:rsidR="00C51EBF">
        <w:fldChar w:fldCharType="begin"/>
      </w:r>
      <w:r>
        <w:instrText xml:space="preserve"> REF Ref_Stahl_2009 \h </w:instrText>
      </w:r>
      <w:r w:rsidR="00C51EBF">
        <w:fldChar w:fldCharType="separate"/>
      </w:r>
      <w:r w:rsidR="00DC0366">
        <w:rPr>
          <w:noProof/>
        </w:rPr>
        <w:t>9</w:t>
      </w:r>
      <w:r w:rsidR="00C51EBF">
        <w:fldChar w:fldCharType="end"/>
      </w:r>
      <w:r>
        <w:t xml:space="preserve">, </w:t>
      </w:r>
      <w:r w:rsidR="00C51EBF">
        <w:fldChar w:fldCharType="begin"/>
      </w:r>
      <w:r>
        <w:instrText xml:space="preserve"> REF Ref_Olivo_ \h </w:instrText>
      </w:r>
      <w:r w:rsidR="00C51EBF">
        <w:fldChar w:fldCharType="separate"/>
      </w:r>
      <w:r w:rsidR="00DC0366">
        <w:rPr>
          <w:noProof/>
        </w:rPr>
        <w:t>12</w:t>
      </w:r>
      <w:r w:rsidR="00C51EBF">
        <w:fldChar w:fldCharType="end"/>
      </w:r>
      <w:r>
        <w:t xml:space="preserve">, </w:t>
      </w:r>
      <w:r w:rsidR="00C51EBF">
        <w:fldChar w:fldCharType="begin"/>
      </w:r>
      <w:r>
        <w:instrText xml:space="preserve"> REF Ref_Kueh_2009 \h </w:instrText>
      </w:r>
      <w:r w:rsidR="00C51EBF">
        <w:fldChar w:fldCharType="separate"/>
      </w:r>
      <w:r w:rsidR="00DC0366">
        <w:rPr>
          <w:noProof/>
        </w:rPr>
        <w:t>13</w:t>
      </w:r>
      <w:r w:rsidR="00C51EBF">
        <w:fldChar w:fldCharType="end"/>
      </w:r>
      <w:r w:rsidR="00CC28F0">
        <w:t xml:space="preserve">, </w:t>
      </w:r>
      <w:r w:rsidR="00C51EBF">
        <w:fldChar w:fldCharType="begin"/>
      </w:r>
      <w:r w:rsidR="00CC28F0">
        <w:instrText xml:space="preserve"> REF Ref_Ellinger_2009 \h </w:instrText>
      </w:r>
      <w:r w:rsidR="00C51EBF">
        <w:fldChar w:fldCharType="separate"/>
      </w:r>
      <w:r w:rsidR="00DC0366">
        <w:rPr>
          <w:noProof/>
        </w:rPr>
        <w:t>14</w:t>
      </w:r>
      <w:r w:rsidR="00C51EBF">
        <w:fldChar w:fldCharType="end"/>
      </w:r>
      <w:r>
        <w:t xml:space="preserve">].  </w:t>
      </w:r>
      <w:r w:rsidR="00270C9D" w:rsidRPr="00467BDD">
        <w:t>Two pins are placed near the anterior end of the earthworm. Connected to these pins is the output of the stimulation circuitry.</w:t>
      </w:r>
      <w:r>
        <w:t xml:space="preserve">  </w:t>
      </w:r>
      <w:r w:rsidR="00270C9D" w:rsidRPr="00467BDD">
        <w:t xml:space="preserve">Near the middle of the earthworm, the skin is cut and folded to expose the interior of the worm. The intestine is moved out of the way, and the nerve cord is pulled away from the </w:t>
      </w:r>
      <w:r>
        <w:t>fl</w:t>
      </w:r>
      <w:r w:rsidR="00270C9D" w:rsidRPr="00467BDD">
        <w:t xml:space="preserve">uids with two </w:t>
      </w:r>
      <w:proofErr w:type="spellStart"/>
      <w:r w:rsidR="00270C9D" w:rsidRPr="00467BDD">
        <w:t>chlorided</w:t>
      </w:r>
      <w:proofErr w:type="spellEnd"/>
      <w:r w:rsidR="00270C9D" w:rsidRPr="00467BDD">
        <w:t xml:space="preserve"> silver electrodes that are connected to the amplification and recording circuitry.</w:t>
      </w:r>
      <w:r>
        <w:t xml:space="preserve">  </w:t>
      </w:r>
      <w:r w:rsidR="00270C9D" w:rsidRPr="00467BDD">
        <w:t xml:space="preserve">Between the stimulation pins and recording electrodes, a </w:t>
      </w:r>
      <w:proofErr w:type="spellStart"/>
      <w:r w:rsidR="00270C9D" w:rsidRPr="00467BDD">
        <w:t>chlorided</w:t>
      </w:r>
      <w:proofErr w:type="spellEnd"/>
      <w:r w:rsidR="00270C9D" w:rsidRPr="00467BDD">
        <w:t xml:space="preserve"> silver wire is placed under the body of the earthworm and connected to circuit ground, which may be connected to earth ground depending on the circuit setup.</w:t>
      </w:r>
      <w:r>
        <w:t xml:space="preserve">  </w:t>
      </w:r>
      <w:r w:rsidR="00C51EBF">
        <w:fldChar w:fldCharType="begin"/>
      </w:r>
      <w:r>
        <w:instrText xml:space="preserve"> REF _Ref368234718 \h </w:instrText>
      </w:r>
      <w:r w:rsidR="00C51EBF">
        <w:fldChar w:fldCharType="separate"/>
      </w:r>
      <w:ins w:id="1283" w:author="kbatzer" w:date="2013-11-24T19:54:00Z">
        <w:r w:rsidR="00DC0366" w:rsidRPr="001E69CF">
          <w:t xml:space="preserve">Figure </w:t>
        </w:r>
        <w:r w:rsidR="00DC0366">
          <w:rPr>
            <w:noProof/>
          </w:rPr>
          <w:t>33</w:t>
        </w:r>
      </w:ins>
      <w:del w:id="1284" w:author="kbatzer" w:date="2013-11-24T19:40:00Z">
        <w:r w:rsidR="00A455A1" w:rsidRPr="001E69CF" w:rsidDel="00361446">
          <w:delText xml:space="preserve">Figure </w:delText>
        </w:r>
        <w:r w:rsidR="00A455A1" w:rsidDel="00361446">
          <w:rPr>
            <w:noProof/>
          </w:rPr>
          <w:delText>31</w:delText>
        </w:r>
      </w:del>
      <w:r w:rsidR="00C51EBF">
        <w:fldChar w:fldCharType="end"/>
      </w:r>
      <w:r>
        <w:t xml:space="preserve"> is a diagram of the DASS connected to the earthworm.</w:t>
      </w:r>
    </w:p>
    <w:p w:rsidR="00EA4703" w:rsidRPr="00467BDD" w:rsidRDefault="00EA4703" w:rsidP="00EA4703">
      <w:pPr>
        <w:ind w:firstLine="0"/>
        <w:jc w:val="center"/>
      </w:pPr>
      <w:r w:rsidRPr="00467BDD">
        <w:rPr>
          <w:noProof/>
        </w:rPr>
        <w:drawing>
          <wp:inline distT="0" distB="0" distL="0" distR="0">
            <wp:extent cx="5145617" cy="33834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l="18133" t="11790" r="19937" b="15939"/>
                    <a:stretch>
                      <a:fillRect/>
                    </a:stretch>
                  </pic:blipFill>
                  <pic:spPr bwMode="auto">
                    <a:xfrm>
                      <a:off x="0" y="0"/>
                      <a:ext cx="5156559" cy="3390638"/>
                    </a:xfrm>
                    <a:prstGeom prst="rect">
                      <a:avLst/>
                    </a:prstGeom>
                    <a:noFill/>
                    <a:ln w="9525">
                      <a:noFill/>
                      <a:miter lim="800000"/>
                      <a:headEnd/>
                      <a:tailEnd/>
                    </a:ln>
                  </pic:spPr>
                </pic:pic>
              </a:graphicData>
            </a:graphic>
          </wp:inline>
        </w:drawing>
      </w:r>
    </w:p>
    <w:p w:rsidR="00EA4703" w:rsidRPr="001E69CF" w:rsidRDefault="00EA4703" w:rsidP="00EA4703">
      <w:pPr>
        <w:autoSpaceDE w:val="0"/>
        <w:autoSpaceDN w:val="0"/>
        <w:adjustRightInd w:val="0"/>
        <w:spacing w:line="240" w:lineRule="auto"/>
        <w:ind w:firstLine="0"/>
        <w:jc w:val="center"/>
      </w:pPr>
      <w:bookmarkStart w:id="1285" w:name="_Ref368234718"/>
      <w:bookmarkStart w:id="1286" w:name="_Toc373086289"/>
      <w:r w:rsidRPr="001E69CF">
        <w:t xml:space="preserve">Figure </w:t>
      </w:r>
      <w:fldSimple w:instr=" SEQ Figure \* ARABIC ">
        <w:ins w:id="1287" w:author="kbatzer" w:date="2013-11-24T19:54:00Z">
          <w:r w:rsidR="00DC0366">
            <w:rPr>
              <w:noProof/>
            </w:rPr>
            <w:t>33</w:t>
          </w:r>
        </w:ins>
        <w:del w:id="1288" w:author="kbatzer" w:date="2013-11-24T19:52:00Z">
          <w:r w:rsidR="00361446" w:rsidDel="00DC0366">
            <w:rPr>
              <w:noProof/>
            </w:rPr>
            <w:delText>31</w:delText>
          </w:r>
        </w:del>
      </w:fldSimple>
      <w:bookmarkEnd w:id="1285"/>
      <w:r w:rsidRPr="001E69CF">
        <w:t xml:space="preserve">: </w:t>
      </w:r>
      <w:r w:rsidR="001E69CF" w:rsidRPr="001E69CF">
        <w:t>C</w:t>
      </w:r>
      <w:r w:rsidRPr="001E69CF">
        <w:t xml:space="preserve">onnections between the </w:t>
      </w:r>
      <w:r w:rsidR="001E69CF" w:rsidRPr="001E69CF">
        <w:t>DASS</w:t>
      </w:r>
      <w:r w:rsidRPr="001E69CF">
        <w:t xml:space="preserve"> and an earthworm</w:t>
      </w:r>
      <w:ins w:id="1289" w:author="kbatzer" w:date="2013-11-20T18:21:00Z">
        <w:r w:rsidR="00501D9A">
          <w:rPr>
            <w:rStyle w:val="FootnoteReference"/>
          </w:rPr>
          <w:footnoteReference w:id="7"/>
        </w:r>
      </w:ins>
      <w:bookmarkEnd w:id="1286"/>
    </w:p>
    <w:p w:rsidR="00C05796" w:rsidRPr="00467BDD" w:rsidRDefault="00C05796" w:rsidP="00EA4703">
      <w:pPr>
        <w:autoSpaceDE w:val="0"/>
        <w:autoSpaceDN w:val="0"/>
        <w:adjustRightInd w:val="0"/>
        <w:spacing w:line="240" w:lineRule="auto"/>
        <w:ind w:firstLine="0"/>
        <w:jc w:val="center"/>
        <w:rPr>
          <w:sz w:val="20"/>
          <w:szCs w:val="20"/>
        </w:rPr>
      </w:pPr>
    </w:p>
    <w:p w:rsidR="00C05796" w:rsidRPr="00467BDD" w:rsidRDefault="00C05796" w:rsidP="00C05796">
      <w:r w:rsidRPr="00467BDD">
        <w:t xml:space="preserve">To compare the Data Acquisition and Stimulation System with a previously validated setup, </w:t>
      </w:r>
      <w:r w:rsidR="001E69CF">
        <w:t>the Preamp from [</w:t>
      </w:r>
      <w:r w:rsidR="00C51EBF">
        <w:fldChar w:fldCharType="begin"/>
      </w:r>
      <w:r w:rsidR="001E69CF">
        <w:instrText xml:space="preserve"> REF Ref_Stahl_2009 \h </w:instrText>
      </w:r>
      <w:r w:rsidR="00C51EBF">
        <w:fldChar w:fldCharType="separate"/>
      </w:r>
      <w:r w:rsidR="00DC0366">
        <w:rPr>
          <w:noProof/>
        </w:rPr>
        <w:t>9</w:t>
      </w:r>
      <w:r w:rsidR="00C51EBF">
        <w:fldChar w:fldCharType="end"/>
      </w:r>
      <w:r w:rsidR="001E69CF">
        <w:t xml:space="preserve">, </w:t>
      </w:r>
      <w:r w:rsidR="00C51EBF">
        <w:fldChar w:fldCharType="begin"/>
      </w:r>
      <w:r w:rsidR="001E69CF">
        <w:instrText xml:space="preserve"> REF Ref_Batzer_2010 \h </w:instrText>
      </w:r>
      <w:r w:rsidR="00C51EBF">
        <w:fldChar w:fldCharType="separate"/>
      </w:r>
      <w:r w:rsidR="00DC0366">
        <w:rPr>
          <w:noProof/>
        </w:rPr>
        <w:t>10</w:t>
      </w:r>
      <w:r w:rsidR="00C51EBF">
        <w:fldChar w:fldCharType="end"/>
      </w:r>
      <w:r w:rsidR="001E69CF">
        <w:t>],</w:t>
      </w:r>
      <w:r w:rsidRPr="00467BDD">
        <w:t xml:space="preserve"> with its output connected to an oscilloscope</w:t>
      </w:r>
      <w:r w:rsidR="001E69CF">
        <w:t>,</w:t>
      </w:r>
      <w:r w:rsidRPr="00467BDD">
        <w:t xml:space="preserve"> has its input connected in parallel with the recording electrodes as shown in </w:t>
      </w:r>
      <w:r w:rsidR="00C51EBF">
        <w:fldChar w:fldCharType="begin"/>
      </w:r>
      <w:r w:rsidR="001E69CF">
        <w:instrText xml:space="preserve"> REF _Ref368234904 \h </w:instrText>
      </w:r>
      <w:r w:rsidR="00C51EBF">
        <w:fldChar w:fldCharType="separate"/>
      </w:r>
      <w:ins w:id="1294" w:author="kbatzer" w:date="2013-11-24T19:54:00Z">
        <w:r w:rsidR="00DC0366" w:rsidRPr="001E69CF">
          <w:t xml:space="preserve">Figure </w:t>
        </w:r>
        <w:r w:rsidR="00DC0366">
          <w:rPr>
            <w:noProof/>
          </w:rPr>
          <w:t>34</w:t>
        </w:r>
      </w:ins>
      <w:del w:id="1295" w:author="kbatzer" w:date="2013-11-24T19:40:00Z">
        <w:r w:rsidR="00A455A1" w:rsidRPr="001E69CF" w:rsidDel="00361446">
          <w:delText xml:space="preserve">Figure </w:delText>
        </w:r>
        <w:r w:rsidR="00A455A1" w:rsidDel="00361446">
          <w:rPr>
            <w:noProof/>
          </w:rPr>
          <w:delText>32</w:delText>
        </w:r>
      </w:del>
      <w:r w:rsidR="00C51EBF">
        <w:fldChar w:fldCharType="end"/>
      </w:r>
      <w:r w:rsidRPr="00467BDD">
        <w:t xml:space="preserve">. </w:t>
      </w:r>
    </w:p>
    <w:p w:rsidR="006926F4" w:rsidRPr="00467BDD" w:rsidRDefault="006926F4" w:rsidP="006926F4">
      <w:pPr>
        <w:ind w:firstLine="0"/>
        <w:jc w:val="center"/>
      </w:pPr>
      <w:r w:rsidRPr="00467BDD">
        <w:rPr>
          <w:noProof/>
        </w:rPr>
        <w:drawing>
          <wp:inline distT="0" distB="0" distL="0" distR="0">
            <wp:extent cx="5357872" cy="326346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l="16415" t="12445" r="17722" b="16376"/>
                    <a:stretch>
                      <a:fillRect/>
                    </a:stretch>
                  </pic:blipFill>
                  <pic:spPr bwMode="auto">
                    <a:xfrm>
                      <a:off x="0" y="0"/>
                      <a:ext cx="5359981" cy="3264746"/>
                    </a:xfrm>
                    <a:prstGeom prst="rect">
                      <a:avLst/>
                    </a:prstGeom>
                    <a:noFill/>
                    <a:ln w="9525">
                      <a:noFill/>
                      <a:miter lim="800000"/>
                      <a:headEnd/>
                      <a:tailEnd/>
                    </a:ln>
                  </pic:spPr>
                </pic:pic>
              </a:graphicData>
            </a:graphic>
          </wp:inline>
        </w:drawing>
      </w:r>
    </w:p>
    <w:p w:rsidR="006926F4" w:rsidRPr="001E69CF" w:rsidRDefault="006926F4" w:rsidP="009F3302">
      <w:pPr>
        <w:autoSpaceDE w:val="0"/>
        <w:autoSpaceDN w:val="0"/>
        <w:adjustRightInd w:val="0"/>
        <w:spacing w:line="240" w:lineRule="auto"/>
        <w:ind w:firstLine="0"/>
        <w:jc w:val="center"/>
      </w:pPr>
      <w:bookmarkStart w:id="1296" w:name="_Ref368234904"/>
      <w:bookmarkStart w:id="1297" w:name="_Toc373086290"/>
      <w:r w:rsidRPr="001E69CF">
        <w:t xml:space="preserve">Figure </w:t>
      </w:r>
      <w:fldSimple w:instr=" SEQ Figure \* ARABIC ">
        <w:ins w:id="1298" w:author="kbatzer" w:date="2013-11-24T19:54:00Z">
          <w:r w:rsidR="00DC0366">
            <w:rPr>
              <w:noProof/>
            </w:rPr>
            <w:t>34</w:t>
          </w:r>
        </w:ins>
        <w:del w:id="1299" w:author="kbatzer" w:date="2013-11-24T19:52:00Z">
          <w:r w:rsidR="00361446" w:rsidDel="00DC0366">
            <w:rPr>
              <w:noProof/>
            </w:rPr>
            <w:delText>32</w:delText>
          </w:r>
        </w:del>
      </w:fldSimple>
      <w:bookmarkEnd w:id="1296"/>
      <w:r w:rsidRPr="001E69CF">
        <w:t xml:space="preserve">: </w:t>
      </w:r>
      <w:r w:rsidR="001E69CF" w:rsidRPr="001E69CF">
        <w:t>DASS</w:t>
      </w:r>
      <w:r w:rsidRPr="001E69CF">
        <w:t xml:space="preserve"> connected in parallel with a previously validated recording system</w:t>
      </w:r>
      <w:ins w:id="1300" w:author="kbatzer" w:date="2013-11-20T18:19:00Z">
        <w:r w:rsidR="00501D9A">
          <w:rPr>
            <w:rStyle w:val="FootnoteReference"/>
          </w:rPr>
          <w:footnoteReference w:id="8"/>
        </w:r>
      </w:ins>
      <w:bookmarkEnd w:id="1297"/>
    </w:p>
    <w:p w:rsidR="006926F4" w:rsidRPr="00467BDD" w:rsidRDefault="006926F4" w:rsidP="006926F4">
      <w:pPr>
        <w:ind w:firstLine="0"/>
      </w:pPr>
    </w:p>
    <w:p w:rsidR="00361C11" w:rsidRPr="00467BDD" w:rsidRDefault="00361C11" w:rsidP="00A66BC6">
      <w:pPr>
        <w:pStyle w:val="Heading2"/>
      </w:pPr>
      <w:bookmarkStart w:id="1307" w:name="_Toc373086240"/>
      <w:proofErr w:type="spellStart"/>
      <w:r w:rsidRPr="00467BDD">
        <w:t>Chloriding</w:t>
      </w:r>
      <w:proofErr w:type="spellEnd"/>
      <w:r w:rsidRPr="00467BDD">
        <w:t xml:space="preserve"> Silver Wire</w:t>
      </w:r>
      <w:bookmarkEnd w:id="1307"/>
    </w:p>
    <w:p w:rsidR="00361C11" w:rsidRPr="00467BDD" w:rsidRDefault="00361C11" w:rsidP="00361C11">
      <w:r w:rsidRPr="00467BDD">
        <w:t>The silver wire used for the extracellular electrodes must be coated in a layer of silver chloride. To create the coating, electroplating may be used as described in [</w:t>
      </w:r>
      <w:r w:rsidR="00C51EBF">
        <w:fldChar w:fldCharType="begin"/>
      </w:r>
      <w:r w:rsidR="004A77EE">
        <w:instrText xml:space="preserve"> REF Ref_Kueh_2009 \h </w:instrText>
      </w:r>
      <w:r w:rsidR="00C51EBF">
        <w:fldChar w:fldCharType="separate"/>
      </w:r>
      <w:r w:rsidR="00DC0366">
        <w:rPr>
          <w:noProof/>
        </w:rPr>
        <w:t>13</w:t>
      </w:r>
      <w:r w:rsidR="00C51EBF">
        <w:fldChar w:fldCharType="end"/>
      </w:r>
      <w:r w:rsidR="004A77EE">
        <w:t xml:space="preserve">, </w:t>
      </w:r>
      <w:r w:rsidR="00C51EBF">
        <w:fldChar w:fldCharType="begin"/>
      </w:r>
      <w:r w:rsidR="004A77EE">
        <w:instrText xml:space="preserve"> REF Ref_Chloriding_2004 \h </w:instrText>
      </w:r>
      <w:r w:rsidR="00C51EBF">
        <w:fldChar w:fldCharType="separate"/>
      </w:r>
      <w:r w:rsidR="00DC0366">
        <w:rPr>
          <w:noProof/>
        </w:rPr>
        <w:t>25</w:t>
      </w:r>
      <w:r w:rsidR="00C51EBF">
        <w:fldChar w:fldCharType="end"/>
      </w:r>
      <w:r w:rsidRPr="00467BDD">
        <w:t>]. A simpler method is to place the portion of the wire that will be in contact with living tissue in full-strength Clorox bleach</w:t>
      </w:r>
      <w:r w:rsidR="00572DC7">
        <w:t xml:space="preserve"> and</w:t>
      </w:r>
      <w:r w:rsidRPr="00467BDD">
        <w:t xml:space="preserve"> </w:t>
      </w:r>
      <w:r w:rsidR="00572DC7">
        <w:t>l</w:t>
      </w:r>
      <w:r w:rsidRPr="00467BDD">
        <w:t>eave the wire in the bleach until the wire acquires a purplish-gray tint, which should take between ten and thirty minutes [</w:t>
      </w:r>
      <w:r w:rsidR="00C51EBF">
        <w:fldChar w:fldCharType="begin"/>
      </w:r>
      <w:r w:rsidR="004A77EE">
        <w:instrText xml:space="preserve"> REF Ref_Chloriding_2004 \h </w:instrText>
      </w:r>
      <w:r w:rsidR="00C51EBF">
        <w:fldChar w:fldCharType="separate"/>
      </w:r>
      <w:r w:rsidR="00DC0366">
        <w:rPr>
          <w:noProof/>
        </w:rPr>
        <w:t>25</w:t>
      </w:r>
      <w:r w:rsidR="00C51EBF">
        <w:fldChar w:fldCharType="end"/>
      </w:r>
      <w:r w:rsidRPr="00467BDD">
        <w:t>].</w:t>
      </w:r>
    </w:p>
    <w:p w:rsidR="00361C11" w:rsidRPr="00467BDD" w:rsidRDefault="00361C11" w:rsidP="00A66BC6">
      <w:pPr>
        <w:pStyle w:val="Heading2"/>
      </w:pPr>
      <w:bookmarkStart w:id="1308" w:name="_Ref368243332"/>
      <w:bookmarkStart w:id="1309" w:name="_Toc373086241"/>
      <w:r w:rsidRPr="00467BDD">
        <w:lastRenderedPageBreak/>
        <w:t>Earthworm Experiment Procedure</w:t>
      </w:r>
      <w:bookmarkEnd w:id="1308"/>
      <w:bookmarkEnd w:id="1309"/>
    </w:p>
    <w:p w:rsidR="00361C11" w:rsidRPr="00467BDD" w:rsidRDefault="00361C11" w:rsidP="00361C11">
      <w:r w:rsidRPr="00467BDD">
        <w:t>The earthworm experiment procedure was adapted from [</w:t>
      </w:r>
      <w:r w:rsidR="00C51EBF">
        <w:fldChar w:fldCharType="begin"/>
      </w:r>
      <w:r w:rsidR="004A77EE">
        <w:instrText xml:space="preserve"> REF Ref_Olivo_ \h </w:instrText>
      </w:r>
      <w:r w:rsidR="00C51EBF">
        <w:fldChar w:fldCharType="separate"/>
      </w:r>
      <w:r w:rsidR="00DC0366">
        <w:rPr>
          <w:noProof/>
        </w:rPr>
        <w:t>12</w:t>
      </w:r>
      <w:r w:rsidR="00C51EBF">
        <w:fldChar w:fldCharType="end"/>
      </w:r>
      <w:r w:rsidR="004A77EE">
        <w:t xml:space="preserve">, </w:t>
      </w:r>
      <w:r w:rsidR="00C51EBF">
        <w:fldChar w:fldCharType="begin"/>
      </w:r>
      <w:r w:rsidR="004A77EE">
        <w:instrText xml:space="preserve"> REF Ref_Kueh_2009 \h </w:instrText>
      </w:r>
      <w:r w:rsidR="00C51EBF">
        <w:fldChar w:fldCharType="separate"/>
      </w:r>
      <w:r w:rsidR="00DC0366">
        <w:rPr>
          <w:noProof/>
        </w:rPr>
        <w:t>13</w:t>
      </w:r>
      <w:r w:rsidR="00C51EBF">
        <w:fldChar w:fldCharType="end"/>
      </w:r>
      <w:r w:rsidRPr="00467BDD">
        <w:t>].</w:t>
      </w:r>
    </w:p>
    <w:p w:rsidR="00361C11" w:rsidRPr="00467BDD" w:rsidRDefault="00361C11" w:rsidP="00A66BC6">
      <w:pPr>
        <w:pStyle w:val="Heading3"/>
      </w:pPr>
      <w:bookmarkStart w:id="1310" w:name="_Toc373086242"/>
      <w:r w:rsidRPr="00467BDD">
        <w:t>Earthworm Dissection</w:t>
      </w:r>
      <w:bookmarkEnd w:id="1310"/>
    </w:p>
    <w:p w:rsidR="006926F4" w:rsidRPr="00467BDD" w:rsidRDefault="00D35814" w:rsidP="00E75321">
      <w:pPr>
        <w:pStyle w:val="ListParagraph"/>
        <w:numPr>
          <w:ilvl w:val="0"/>
          <w:numId w:val="6"/>
        </w:numPr>
        <w:spacing w:line="360" w:lineRule="auto"/>
        <w:ind w:left="720"/>
      </w:pPr>
      <w:r w:rsidRPr="00467BDD">
        <w:t>Place the earthworm in a 10% ethanol solution to anesthetize it</w:t>
      </w:r>
    </w:p>
    <w:p w:rsidR="00D35814" w:rsidRPr="00467BDD" w:rsidRDefault="00D35814" w:rsidP="00E75321">
      <w:pPr>
        <w:pStyle w:val="ListParagraph"/>
        <w:numPr>
          <w:ilvl w:val="0"/>
          <w:numId w:val="6"/>
        </w:numPr>
        <w:spacing w:line="360" w:lineRule="auto"/>
        <w:ind w:left="720"/>
      </w:pPr>
      <w:r w:rsidRPr="00467BDD">
        <w:t>Leave the worm in the ethanol solution for the minimum amount of time needed to make the worm easy to work with while dissecting it; 5-10 minutes may be all that is necessary</w:t>
      </w:r>
    </w:p>
    <w:p w:rsidR="00D35814" w:rsidRPr="00467BDD" w:rsidRDefault="00D35814" w:rsidP="00E75321">
      <w:pPr>
        <w:pStyle w:val="ListParagraph"/>
        <w:numPr>
          <w:ilvl w:val="0"/>
          <w:numId w:val="6"/>
        </w:numPr>
        <w:spacing w:line="360" w:lineRule="auto"/>
        <w:ind w:left="720"/>
      </w:pPr>
      <w:r w:rsidRPr="00467BDD">
        <w:t>Rinse the earthworm in tap water and pin it, dorsal (dark) side up, on the dissecting dish</w:t>
      </w:r>
    </w:p>
    <w:p w:rsidR="00D35814" w:rsidRPr="00467BDD" w:rsidRDefault="00D35814" w:rsidP="00E75321">
      <w:pPr>
        <w:pStyle w:val="ListParagraph"/>
        <w:numPr>
          <w:ilvl w:val="0"/>
          <w:numId w:val="6"/>
        </w:numPr>
        <w:spacing w:line="360" w:lineRule="auto"/>
        <w:ind w:left="720"/>
      </w:pPr>
      <w:r w:rsidRPr="00467BDD">
        <w:t xml:space="preserve">Create a capital-letter-I shaped incision, using </w:t>
      </w:r>
      <w:r w:rsidR="00CF35D8">
        <w:t>surgical</w:t>
      </w:r>
      <w:r w:rsidRPr="00467BDD">
        <w:t xml:space="preserve"> scissors, one or two inches long, along the length of the worm, about halfway between the anterior and posterior ends of the earthworm</w:t>
      </w:r>
    </w:p>
    <w:p w:rsidR="00D35814" w:rsidRPr="00467BDD" w:rsidRDefault="00D35814" w:rsidP="00E75321">
      <w:pPr>
        <w:pStyle w:val="ListParagraph"/>
        <w:numPr>
          <w:ilvl w:val="0"/>
          <w:numId w:val="6"/>
        </w:numPr>
        <w:spacing w:line="360" w:lineRule="auto"/>
        <w:ind w:left="720"/>
      </w:pPr>
      <w:r w:rsidRPr="00467BDD">
        <w:t>Pin the skin to the dissecting dish to expose the worm’s internal anatomy</w:t>
      </w:r>
    </w:p>
    <w:p w:rsidR="00D35814" w:rsidRPr="00467BDD" w:rsidRDefault="00D35814" w:rsidP="00E75321">
      <w:pPr>
        <w:pStyle w:val="ListParagraph"/>
        <w:numPr>
          <w:ilvl w:val="0"/>
          <w:numId w:val="6"/>
        </w:numPr>
        <w:spacing w:line="360" w:lineRule="auto"/>
        <w:ind w:left="720"/>
      </w:pPr>
      <w:r w:rsidRPr="00467BDD">
        <w:t xml:space="preserve">Flush the cavity periodically, as needed, with </w:t>
      </w:r>
      <w:r w:rsidR="00CF35D8">
        <w:t xml:space="preserve">worm </w:t>
      </w:r>
      <w:r w:rsidR="009F628E">
        <w:t>R</w:t>
      </w:r>
      <w:r w:rsidRPr="00467BDD">
        <w:t>inger’s solution</w:t>
      </w:r>
      <w:r w:rsidR="004A77EE">
        <w:t xml:space="preserve"> (in </w:t>
      </w:r>
      <w:proofErr w:type="spellStart"/>
      <w:r w:rsidR="004A77EE">
        <w:t>mM</w:t>
      </w:r>
      <w:proofErr w:type="spellEnd"/>
      <w:r w:rsidR="004A77EE">
        <w:t xml:space="preserve"> units: 102.7 </w:t>
      </w:r>
      <w:proofErr w:type="spellStart"/>
      <w:r w:rsidR="004A77EE">
        <w:t>NaCl</w:t>
      </w:r>
      <w:proofErr w:type="spellEnd"/>
      <w:r w:rsidR="004A77EE">
        <w:t xml:space="preserve">, 1.6 </w:t>
      </w:r>
      <w:proofErr w:type="spellStart"/>
      <w:r w:rsidR="004A77EE">
        <w:t>KCl</w:t>
      </w:r>
      <w:proofErr w:type="spellEnd"/>
      <w:r w:rsidR="004A77EE">
        <w:t>, 1.8 CaCl</w:t>
      </w:r>
      <w:r w:rsidR="004A77EE" w:rsidRPr="004A77EE">
        <w:rPr>
          <w:vertAlign w:val="subscript"/>
        </w:rPr>
        <w:t>2</w:t>
      </w:r>
      <w:r w:rsidR="004A77EE">
        <w:t>, and 4 NaHCO</w:t>
      </w:r>
      <w:r w:rsidR="004A77EE" w:rsidRPr="004A77EE">
        <w:rPr>
          <w:vertAlign w:val="subscript"/>
        </w:rPr>
        <w:t>3</w:t>
      </w:r>
      <w:r w:rsidR="004A77EE">
        <w:t xml:space="preserve"> [</w:t>
      </w:r>
      <w:r w:rsidR="00C51EBF">
        <w:fldChar w:fldCharType="begin"/>
      </w:r>
      <w:r w:rsidR="004A77EE">
        <w:instrText xml:space="preserve"> REF Ref_Kueh_2009 \h </w:instrText>
      </w:r>
      <w:r w:rsidR="00C51EBF">
        <w:fldChar w:fldCharType="separate"/>
      </w:r>
      <w:r w:rsidR="00DC0366">
        <w:rPr>
          <w:noProof/>
        </w:rPr>
        <w:t>13</w:t>
      </w:r>
      <w:r w:rsidR="00C51EBF">
        <w:fldChar w:fldCharType="end"/>
      </w:r>
      <w:r w:rsidR="004A77EE">
        <w:t>])</w:t>
      </w:r>
      <w:r w:rsidRPr="00467BDD">
        <w:t xml:space="preserve"> to make the anatomy easier to view</w:t>
      </w:r>
    </w:p>
    <w:p w:rsidR="00D35814" w:rsidRPr="00467BDD" w:rsidRDefault="00D35814" w:rsidP="00E75321">
      <w:pPr>
        <w:pStyle w:val="ListParagraph"/>
        <w:numPr>
          <w:ilvl w:val="0"/>
          <w:numId w:val="6"/>
        </w:numPr>
        <w:spacing w:line="360" w:lineRule="auto"/>
        <w:ind w:left="720"/>
      </w:pPr>
      <w:r w:rsidRPr="00467BDD">
        <w:t>Move the intestine aside, using forceps and scissors, exposing the nerve cord</w:t>
      </w:r>
    </w:p>
    <w:p w:rsidR="00D35814" w:rsidRPr="00467BDD" w:rsidRDefault="00D35814" w:rsidP="00E75321">
      <w:pPr>
        <w:pStyle w:val="ListParagraph"/>
        <w:numPr>
          <w:ilvl w:val="0"/>
          <w:numId w:val="6"/>
        </w:numPr>
        <w:spacing w:line="360" w:lineRule="auto"/>
        <w:ind w:left="720"/>
      </w:pPr>
      <w:r w:rsidRPr="00467BDD">
        <w:t>Free a few centimeters of the nerve cord from its lateral and ventral connections, using the forceps and scissors, to allow the cord to be lifted above and away from the saline and other anatomy</w:t>
      </w:r>
    </w:p>
    <w:p w:rsidR="00D35814" w:rsidRPr="00467BDD" w:rsidRDefault="00D35814" w:rsidP="00E75321">
      <w:pPr>
        <w:pStyle w:val="ListParagraph"/>
        <w:numPr>
          <w:ilvl w:val="0"/>
          <w:numId w:val="6"/>
        </w:numPr>
        <w:spacing w:line="360" w:lineRule="auto"/>
        <w:ind w:left="720"/>
      </w:pPr>
      <w:r w:rsidRPr="00467BDD">
        <w:t>Position the chloride silver wires under the nerve cord</w:t>
      </w:r>
    </w:p>
    <w:p w:rsidR="00D35814" w:rsidRPr="00467BDD" w:rsidRDefault="00D35814" w:rsidP="00E75321">
      <w:pPr>
        <w:pStyle w:val="ListParagraph"/>
        <w:numPr>
          <w:ilvl w:val="0"/>
          <w:numId w:val="6"/>
        </w:numPr>
        <w:spacing w:line="360" w:lineRule="auto"/>
        <w:ind w:left="720"/>
      </w:pPr>
      <w:r w:rsidRPr="00467BDD">
        <w:t>Raise the fixture holding the silver wires until the wires and nerve cord are away from the saline and earthworm anatomy (a fraction of an inch is all that is necessary, blowing in the area can break up the surface tension if the saline solution is bridging the wires and cord with the rest of the earthworm)</w:t>
      </w:r>
    </w:p>
    <w:p w:rsidR="00D35814" w:rsidRPr="00467BDD" w:rsidRDefault="00D35814" w:rsidP="00E75321">
      <w:pPr>
        <w:pStyle w:val="ListParagraph"/>
        <w:numPr>
          <w:ilvl w:val="0"/>
          <w:numId w:val="6"/>
        </w:numPr>
        <w:spacing w:line="360" w:lineRule="auto"/>
        <w:ind w:left="720"/>
      </w:pPr>
      <w:r w:rsidRPr="00467BDD">
        <w:t xml:space="preserve">Moisten the nerve cord with </w:t>
      </w:r>
      <w:r w:rsidR="004556AC">
        <w:t>R</w:t>
      </w:r>
      <w:r w:rsidRPr="00467BDD">
        <w:t xml:space="preserve">inger’s solution, often, throughout the experiment while making sure that the nerve cord and electrodes remain isolated from the rest of the saline and anatomy (it may be necessary to remove excess </w:t>
      </w:r>
      <w:r w:rsidR="009F628E">
        <w:t>R</w:t>
      </w:r>
      <w:r w:rsidRPr="00467BDD">
        <w:t>inger</w:t>
      </w:r>
      <w:r w:rsidR="009F628E">
        <w:t>’</w:t>
      </w:r>
      <w:r w:rsidRPr="00467BDD">
        <w:t>s solution)</w:t>
      </w:r>
    </w:p>
    <w:p w:rsidR="00D35814" w:rsidRPr="00467BDD" w:rsidRDefault="00D35814" w:rsidP="00D35814"/>
    <w:p w:rsidR="00D35814" w:rsidRPr="00467BDD" w:rsidRDefault="00E75321" w:rsidP="00A66BC6">
      <w:pPr>
        <w:pStyle w:val="Heading3"/>
      </w:pPr>
      <w:r w:rsidRPr="00467BDD">
        <w:t xml:space="preserve"> </w:t>
      </w:r>
      <w:bookmarkStart w:id="1311" w:name="_Toc373086243"/>
      <w:r w:rsidR="00D35814" w:rsidRPr="00467BDD">
        <w:t>Electrical Setup</w:t>
      </w:r>
      <w:bookmarkEnd w:id="1311"/>
    </w:p>
    <w:p w:rsidR="00D35814" w:rsidRPr="00467BDD" w:rsidRDefault="00D35814" w:rsidP="00E75321">
      <w:pPr>
        <w:pStyle w:val="ListParagraph"/>
        <w:numPr>
          <w:ilvl w:val="0"/>
          <w:numId w:val="6"/>
        </w:numPr>
        <w:spacing w:line="360" w:lineRule="auto"/>
        <w:ind w:left="720"/>
      </w:pPr>
      <w:r w:rsidRPr="00467BDD">
        <w:t>Place two pins near each other in the anterior end of the earthworm</w:t>
      </w:r>
    </w:p>
    <w:p w:rsidR="00D35814" w:rsidRPr="00467BDD" w:rsidRDefault="00D35814" w:rsidP="00E75321">
      <w:pPr>
        <w:pStyle w:val="ListParagraph"/>
        <w:numPr>
          <w:ilvl w:val="0"/>
          <w:numId w:val="6"/>
        </w:numPr>
        <w:spacing w:line="360" w:lineRule="auto"/>
        <w:ind w:left="720"/>
      </w:pPr>
      <w:r w:rsidRPr="00467BDD">
        <w:t>Connect the non-inverting output of the stimulation circuit to one pin and connect circuit ground or the inverting output to the second pin</w:t>
      </w:r>
    </w:p>
    <w:p w:rsidR="00D35814" w:rsidRPr="00467BDD" w:rsidRDefault="00D35814" w:rsidP="00E75321">
      <w:pPr>
        <w:pStyle w:val="ListParagraph"/>
        <w:numPr>
          <w:ilvl w:val="0"/>
          <w:numId w:val="6"/>
        </w:numPr>
        <w:spacing w:line="360" w:lineRule="auto"/>
        <w:ind w:left="720"/>
      </w:pPr>
      <w:r w:rsidRPr="00467BDD">
        <w:t xml:space="preserve">Connect, optionally, </w:t>
      </w:r>
      <w:r w:rsidR="00633DF1">
        <w:t xml:space="preserve">if the inverting output is not connected to a pin in the earthworm, </w:t>
      </w:r>
      <w:r w:rsidRPr="00467BDD">
        <w:t xml:space="preserve">the inverting output </w:t>
      </w:r>
      <w:r w:rsidR="00633DF1">
        <w:t xml:space="preserve">of the stimulation circuit to an unused electrode input channel on the Electrophysiology Interface </w:t>
      </w:r>
      <w:r w:rsidR="0033047B">
        <w:t>board</w:t>
      </w:r>
      <w:r w:rsidR="00633DF1">
        <w:t xml:space="preserve">; ensure that there is no Preamp board in the PCI-Express socket and bypass the socket with a 0Ω resistor.  See </w:t>
      </w:r>
      <w:r w:rsidR="00C51EBF">
        <w:fldChar w:fldCharType="begin"/>
      </w:r>
      <w:r w:rsidR="00633DF1">
        <w:instrText xml:space="preserve"> REF _Ref368234718 \h </w:instrText>
      </w:r>
      <w:r w:rsidR="00C51EBF">
        <w:fldChar w:fldCharType="separate"/>
      </w:r>
      <w:ins w:id="1312" w:author="kbatzer" w:date="2013-11-24T19:54:00Z">
        <w:r w:rsidR="00DC0366" w:rsidRPr="001E69CF">
          <w:t xml:space="preserve">Figure </w:t>
        </w:r>
        <w:r w:rsidR="00DC0366">
          <w:rPr>
            <w:noProof/>
          </w:rPr>
          <w:t>33</w:t>
        </w:r>
      </w:ins>
      <w:del w:id="1313" w:author="kbatzer" w:date="2013-11-24T19:40:00Z">
        <w:r w:rsidR="00A455A1" w:rsidRPr="001E69CF" w:rsidDel="00361446">
          <w:delText xml:space="preserve">Figure </w:delText>
        </w:r>
        <w:r w:rsidR="00A455A1" w:rsidDel="00361446">
          <w:rPr>
            <w:noProof/>
          </w:rPr>
          <w:delText>31</w:delText>
        </w:r>
      </w:del>
      <w:r w:rsidR="00C51EBF">
        <w:fldChar w:fldCharType="end"/>
      </w:r>
      <w:r w:rsidR="00633DF1">
        <w:t xml:space="preserve"> and </w:t>
      </w:r>
      <w:r w:rsidR="00C51EBF">
        <w:fldChar w:fldCharType="begin"/>
      </w:r>
      <w:r w:rsidR="00633DF1">
        <w:instrText xml:space="preserve"> REF _Ref368234904 \h </w:instrText>
      </w:r>
      <w:r w:rsidR="00C51EBF">
        <w:fldChar w:fldCharType="separate"/>
      </w:r>
      <w:ins w:id="1314" w:author="kbatzer" w:date="2013-11-24T19:54:00Z">
        <w:r w:rsidR="00DC0366" w:rsidRPr="001E69CF">
          <w:t xml:space="preserve">Figure </w:t>
        </w:r>
        <w:r w:rsidR="00DC0366">
          <w:rPr>
            <w:noProof/>
          </w:rPr>
          <w:t>34</w:t>
        </w:r>
      </w:ins>
      <w:del w:id="1315" w:author="kbatzer" w:date="2013-11-24T19:40:00Z">
        <w:r w:rsidR="00A455A1" w:rsidRPr="001E69CF" w:rsidDel="00361446">
          <w:delText xml:space="preserve">Figure </w:delText>
        </w:r>
        <w:r w:rsidR="00A455A1" w:rsidDel="00361446">
          <w:rPr>
            <w:noProof/>
          </w:rPr>
          <w:delText>32</w:delText>
        </w:r>
      </w:del>
      <w:r w:rsidR="00C51EBF">
        <w:fldChar w:fldCharType="end"/>
      </w:r>
      <w:r w:rsidR="00633DF1">
        <w:t>.</w:t>
      </w:r>
    </w:p>
    <w:p w:rsidR="00D35814" w:rsidRPr="00467BDD" w:rsidRDefault="00D35814" w:rsidP="00E75321">
      <w:pPr>
        <w:pStyle w:val="ListParagraph"/>
        <w:numPr>
          <w:ilvl w:val="0"/>
          <w:numId w:val="6"/>
        </w:numPr>
        <w:spacing w:line="360" w:lineRule="auto"/>
        <w:ind w:left="720"/>
      </w:pPr>
      <w:r w:rsidRPr="00467BDD">
        <w:t>Place a chloride silver wire under the body of the earthworm, between the stimulation pins and the exposed portion of the earthworm’s body and connect the wire to circuit (which may be earth) ground</w:t>
      </w:r>
    </w:p>
    <w:p w:rsidR="00D35814" w:rsidRPr="00467BDD" w:rsidRDefault="00D35814" w:rsidP="00E75321">
      <w:pPr>
        <w:pStyle w:val="ListParagraph"/>
        <w:numPr>
          <w:ilvl w:val="0"/>
          <w:numId w:val="6"/>
        </w:numPr>
        <w:spacing w:line="360" w:lineRule="auto"/>
        <w:ind w:left="720"/>
      </w:pPr>
      <w:r w:rsidRPr="00467BDD">
        <w:t>Connect the chloride silver recording electrodes to the Preamp inputs with the non-inverting input connected toward the anterior end of the earthworm and the inverting input connector toward the posterior end (reversing the electrodes will simply invert the signal) (connecting the electrodes may be performed before the silver wires are placed under the nerve cord, to avoid disturbing the electrodes in the process of making the connections)</w:t>
      </w:r>
    </w:p>
    <w:p w:rsidR="00E75321" w:rsidRDefault="00E75321" w:rsidP="00E75321">
      <w:pPr>
        <w:pStyle w:val="ListParagraph"/>
        <w:numPr>
          <w:ilvl w:val="0"/>
          <w:numId w:val="6"/>
        </w:numPr>
        <w:spacing w:line="360" w:lineRule="auto"/>
        <w:ind w:left="720"/>
      </w:pPr>
      <w:r w:rsidRPr="00467BDD">
        <w:t>Power on the Electrophysiology Interface, first, the</w:t>
      </w:r>
      <w:r w:rsidR="002047FA" w:rsidRPr="00467BDD">
        <w:t>n</w:t>
      </w:r>
      <w:r w:rsidRPr="00467BDD">
        <w:t xml:space="preserve"> power on the </w:t>
      </w:r>
      <w:r w:rsidR="00CF35D8">
        <w:t>RTSC</w:t>
      </w:r>
    </w:p>
    <w:p w:rsidR="00AB76B6" w:rsidRPr="00467BDD" w:rsidRDefault="00AB76B6" w:rsidP="00AB76B6">
      <w:pPr>
        <w:pStyle w:val="ListParagraph"/>
        <w:spacing w:line="360" w:lineRule="auto"/>
        <w:ind w:firstLine="0"/>
      </w:pPr>
    </w:p>
    <w:p w:rsidR="00E75321" w:rsidRPr="00467BDD" w:rsidRDefault="00E75321" w:rsidP="00A66BC6">
      <w:pPr>
        <w:pStyle w:val="Heading3"/>
      </w:pPr>
      <w:r w:rsidRPr="00467BDD">
        <w:t xml:space="preserve"> </w:t>
      </w:r>
      <w:bookmarkStart w:id="1316" w:name="_Toc373086244"/>
      <w:r w:rsidRPr="00467BDD">
        <w:t>Software Setup</w:t>
      </w:r>
      <w:bookmarkEnd w:id="1316"/>
    </w:p>
    <w:p w:rsidR="007B6060" w:rsidRPr="00467BDD" w:rsidRDefault="001858A6" w:rsidP="007B6060">
      <w:pPr>
        <w:pStyle w:val="ListParagraph"/>
        <w:numPr>
          <w:ilvl w:val="0"/>
          <w:numId w:val="6"/>
        </w:numPr>
        <w:spacing w:line="360" w:lineRule="auto"/>
        <w:ind w:left="720"/>
      </w:pPr>
      <w:r w:rsidRPr="00467BDD">
        <w:t xml:space="preserve">Update FPGA program as described in </w:t>
      </w:r>
      <w:r w:rsidR="00633DF1">
        <w:t xml:space="preserve">the </w:t>
      </w:r>
      <w:r w:rsidR="00C51EBF">
        <w:fldChar w:fldCharType="begin"/>
      </w:r>
      <w:r w:rsidR="00633DF1">
        <w:instrText xml:space="preserve"> REF _Ref368238892 \h </w:instrText>
      </w:r>
      <w:r w:rsidR="00C51EBF">
        <w:fldChar w:fldCharType="separate"/>
      </w:r>
      <w:r w:rsidR="00DC0366" w:rsidRPr="00467BDD">
        <w:t>Programming FPGA</w:t>
      </w:r>
      <w:r w:rsidR="00C51EBF">
        <w:fldChar w:fldCharType="end"/>
      </w:r>
      <w:r w:rsidR="00633DF1">
        <w:t xml:space="preserve"> appendix</w:t>
      </w:r>
      <w:r w:rsidRPr="00467BDD">
        <w:t xml:space="preserve">. </w:t>
      </w:r>
    </w:p>
    <w:p w:rsidR="001858A6" w:rsidRPr="00467BDD" w:rsidRDefault="001858A6" w:rsidP="007B6060">
      <w:pPr>
        <w:pStyle w:val="ListParagraph"/>
        <w:numPr>
          <w:ilvl w:val="0"/>
          <w:numId w:val="6"/>
        </w:numPr>
        <w:spacing w:line="360" w:lineRule="auto"/>
        <w:ind w:left="720"/>
      </w:pPr>
      <w:r w:rsidRPr="00467BDD">
        <w:t xml:space="preserve">Update Cypress EZ-USB firmware as described in </w:t>
      </w:r>
      <w:r w:rsidR="00633DF1">
        <w:t xml:space="preserve">the </w:t>
      </w:r>
      <w:r w:rsidR="00C51EBF">
        <w:fldChar w:fldCharType="begin"/>
      </w:r>
      <w:r w:rsidR="00FA29B4">
        <w:instrText xml:space="preserve"> REF _Ref369956945 \h </w:instrText>
      </w:r>
      <w:r w:rsidR="00C51EBF">
        <w:fldChar w:fldCharType="separate"/>
      </w:r>
      <w:r w:rsidR="00DC0366" w:rsidRPr="00467BDD">
        <w:t>Programming Cypress EZ-USB (CY7C68013A)</w:t>
      </w:r>
      <w:r w:rsidR="00C51EBF">
        <w:fldChar w:fldCharType="end"/>
      </w:r>
      <w:r w:rsidR="00FA29B4">
        <w:t xml:space="preserve"> </w:t>
      </w:r>
      <w:r w:rsidR="00633DF1">
        <w:t>appendix.</w:t>
      </w:r>
    </w:p>
    <w:p w:rsidR="001858A6" w:rsidRPr="00467BDD" w:rsidRDefault="00D5362F" w:rsidP="007B6060">
      <w:pPr>
        <w:pStyle w:val="ListParagraph"/>
        <w:numPr>
          <w:ilvl w:val="0"/>
          <w:numId w:val="6"/>
        </w:numPr>
        <w:spacing w:line="360" w:lineRule="auto"/>
        <w:ind w:left="720"/>
      </w:pPr>
      <w:r w:rsidRPr="00467BDD">
        <w:t xml:space="preserve">Create the script and corresponding waveform file as shown </w:t>
      </w:r>
      <w:r w:rsidR="00633DF1">
        <w:t xml:space="preserve">the </w:t>
      </w:r>
      <w:r w:rsidR="00C51EBF">
        <w:fldChar w:fldCharType="begin"/>
      </w:r>
      <w:r w:rsidR="00633DF1">
        <w:instrText xml:space="preserve"> REF _Ref368238951 \h </w:instrText>
      </w:r>
      <w:r w:rsidR="00C51EBF">
        <w:fldChar w:fldCharType="separate"/>
      </w:r>
      <w:r w:rsidR="00DC0366" w:rsidRPr="00467BDD">
        <w:t>Earthworm Script and Waveform</w:t>
      </w:r>
      <w:r w:rsidR="00C51EBF">
        <w:fldChar w:fldCharType="end"/>
      </w:r>
      <w:r w:rsidR="00633DF1">
        <w:t xml:space="preserve"> appendix.</w:t>
      </w:r>
    </w:p>
    <w:p w:rsidR="00560FCD" w:rsidRPr="00467BDD" w:rsidRDefault="00560FCD" w:rsidP="00560FCD">
      <w:pPr>
        <w:pStyle w:val="ListParagraph"/>
        <w:numPr>
          <w:ilvl w:val="0"/>
          <w:numId w:val="6"/>
        </w:numPr>
        <w:spacing w:line="360" w:lineRule="auto"/>
        <w:ind w:left="720"/>
      </w:pPr>
      <w:r w:rsidRPr="00467BDD">
        <w:t>Launch Data Acquisition and Stimulation Control Center (DASCC)</w:t>
      </w:r>
    </w:p>
    <w:p w:rsidR="00560FCD" w:rsidRPr="00467BDD" w:rsidRDefault="00560FCD" w:rsidP="007B6060">
      <w:pPr>
        <w:pStyle w:val="ListParagraph"/>
        <w:numPr>
          <w:ilvl w:val="0"/>
          <w:numId w:val="6"/>
        </w:numPr>
        <w:spacing w:line="360" w:lineRule="auto"/>
        <w:ind w:left="720"/>
      </w:pPr>
      <w:r w:rsidRPr="00467BDD">
        <w:t>Select the appropriate COM port from the dropdown list</w:t>
      </w:r>
    </w:p>
    <w:p w:rsidR="00560FCD" w:rsidRPr="00467BDD" w:rsidRDefault="00560FCD" w:rsidP="007B6060">
      <w:pPr>
        <w:pStyle w:val="ListParagraph"/>
        <w:numPr>
          <w:ilvl w:val="0"/>
          <w:numId w:val="6"/>
        </w:numPr>
        <w:spacing w:line="360" w:lineRule="auto"/>
        <w:ind w:left="720"/>
      </w:pPr>
      <w:r w:rsidRPr="00467BDD">
        <w:lastRenderedPageBreak/>
        <w:t xml:space="preserve">Select the appropriate Endpoint from the dropdown list, set Packets Per </w:t>
      </w:r>
      <w:proofErr w:type="spellStart"/>
      <w:r w:rsidRPr="00467BDD">
        <w:t>Xfer</w:t>
      </w:r>
      <w:proofErr w:type="spellEnd"/>
      <w:r w:rsidRPr="00467BDD">
        <w:t xml:space="preserve"> to 64, and set </w:t>
      </w:r>
      <w:proofErr w:type="spellStart"/>
      <w:r w:rsidRPr="00467BDD">
        <w:t>Xfers</w:t>
      </w:r>
      <w:proofErr w:type="spellEnd"/>
      <w:r w:rsidRPr="00467BDD">
        <w:t xml:space="preserve"> to Queue to 64</w:t>
      </w:r>
    </w:p>
    <w:p w:rsidR="00560FCD" w:rsidRPr="00467BDD" w:rsidRDefault="00560FCD" w:rsidP="007B6060">
      <w:pPr>
        <w:pStyle w:val="ListParagraph"/>
        <w:numPr>
          <w:ilvl w:val="0"/>
          <w:numId w:val="6"/>
        </w:numPr>
        <w:spacing w:line="360" w:lineRule="auto"/>
        <w:ind w:left="720"/>
      </w:pPr>
      <w:r w:rsidRPr="00467BDD">
        <w:t>Select the Scripting tab and load the Earthworm Script</w:t>
      </w:r>
    </w:p>
    <w:p w:rsidR="00560FCD" w:rsidRPr="00467BDD" w:rsidRDefault="00560FCD" w:rsidP="007B6060">
      <w:pPr>
        <w:pStyle w:val="ListParagraph"/>
        <w:numPr>
          <w:ilvl w:val="0"/>
          <w:numId w:val="6"/>
        </w:numPr>
        <w:spacing w:line="360" w:lineRule="auto"/>
        <w:ind w:left="720"/>
      </w:pPr>
      <w:r w:rsidRPr="00467BDD">
        <w:t>When prepared for single stimulus and capture hit the “Run Script” button.  Changes to the voltage being output can be modified by changing the 2</w:t>
      </w:r>
      <w:r w:rsidRPr="00467BDD">
        <w:rPr>
          <w:vertAlign w:val="superscript"/>
        </w:rPr>
        <w:t>nd</w:t>
      </w:r>
      <w:r w:rsidRPr="00467BDD">
        <w:t xml:space="preserve"> line of the Waveform file, using </w:t>
      </w:r>
      <w:r w:rsidR="00175ABB">
        <w:t xml:space="preserve">the </w:t>
      </w:r>
      <w:r w:rsidR="00C51EBF">
        <w:fldChar w:fldCharType="begin"/>
      </w:r>
      <w:r w:rsidR="00175ABB">
        <w:instrText xml:space="preserve"> REF _Ref368239029 \h </w:instrText>
      </w:r>
      <w:r w:rsidR="00C51EBF">
        <w:fldChar w:fldCharType="separate"/>
      </w:r>
      <w:r w:rsidR="00DC0366" w:rsidRPr="00467BDD">
        <w:t>DASCC Scripting Amplitude</w:t>
      </w:r>
      <w:r w:rsidR="00C51EBF">
        <w:fldChar w:fldCharType="end"/>
      </w:r>
      <w:r w:rsidR="00175ABB">
        <w:t xml:space="preserve"> appendix</w:t>
      </w:r>
      <w:r w:rsidRPr="00467BDD">
        <w:t xml:space="preserve"> as a reference for selecting the appropriate value.</w:t>
      </w:r>
    </w:p>
    <w:p w:rsidR="00092D67" w:rsidRPr="00467BDD" w:rsidRDefault="00A531E6" w:rsidP="007B6060">
      <w:pPr>
        <w:pStyle w:val="ListParagraph"/>
        <w:numPr>
          <w:ilvl w:val="0"/>
          <w:numId w:val="6"/>
        </w:numPr>
        <w:spacing w:line="360" w:lineRule="auto"/>
        <w:ind w:left="720"/>
      </w:pPr>
      <w:r>
        <w:t>Graph d</w:t>
      </w:r>
      <w:r w:rsidR="00092D67" w:rsidRPr="00467BDD">
        <w:t>ata</w:t>
      </w:r>
      <w:r>
        <w:t xml:space="preserve"> by </w:t>
      </w:r>
      <w:r w:rsidR="00092D67" w:rsidRPr="00467BDD">
        <w:t>selecting the Graphing tab and hitting the “Load File” button.  Once loaded, multiple channels can be displayed at the same time using ctrl + left mouse button to select/deselect channels.</w:t>
      </w:r>
    </w:p>
    <w:p w:rsidR="003F00BA" w:rsidRDefault="00A531E6" w:rsidP="007B6060">
      <w:pPr>
        <w:pStyle w:val="ListParagraph"/>
        <w:numPr>
          <w:ilvl w:val="0"/>
          <w:numId w:val="6"/>
        </w:numPr>
        <w:spacing w:line="360" w:lineRule="auto"/>
        <w:ind w:left="720"/>
      </w:pPr>
      <w:r>
        <w:t>Click</w:t>
      </w:r>
      <w:r w:rsidR="003F00BA" w:rsidRPr="00467BDD">
        <w:t xml:space="preserve"> “Output CSV” </w:t>
      </w:r>
      <w:r>
        <w:t>to export data to a comma-separated value (CSV) text file.</w:t>
      </w:r>
    </w:p>
    <w:p w:rsidR="00AB76B6" w:rsidRPr="00467BDD" w:rsidRDefault="00AB76B6" w:rsidP="00AB76B6">
      <w:pPr>
        <w:pStyle w:val="ListParagraph"/>
        <w:spacing w:line="360" w:lineRule="auto"/>
        <w:ind w:firstLine="0"/>
      </w:pPr>
    </w:p>
    <w:p w:rsidR="00E75321" w:rsidRPr="00467BDD" w:rsidRDefault="00E75321" w:rsidP="00A66BC6">
      <w:pPr>
        <w:pStyle w:val="Heading3"/>
      </w:pPr>
      <w:bookmarkStart w:id="1317" w:name="_Toc373086245"/>
      <w:r w:rsidRPr="00467BDD">
        <w:t>Stimulation and Recording</w:t>
      </w:r>
      <w:bookmarkEnd w:id="1317"/>
    </w:p>
    <w:p w:rsidR="00E75321" w:rsidRPr="00467BDD" w:rsidRDefault="00E75321" w:rsidP="00E75321">
      <w:pPr>
        <w:pStyle w:val="ListParagraph"/>
        <w:numPr>
          <w:ilvl w:val="0"/>
          <w:numId w:val="6"/>
        </w:numPr>
        <w:spacing w:line="360" w:lineRule="auto"/>
        <w:ind w:left="720"/>
      </w:pPr>
      <w:r w:rsidRPr="00467BDD">
        <w:t>Stimulate the earthworm with a single, 0.2ms wide pulse with low amplitude (less than 1.0V)</w:t>
      </w:r>
    </w:p>
    <w:p w:rsidR="00E75321" w:rsidRPr="00467BDD" w:rsidRDefault="00E75321" w:rsidP="00E75321">
      <w:pPr>
        <w:pStyle w:val="ListParagraph"/>
        <w:numPr>
          <w:ilvl w:val="0"/>
          <w:numId w:val="6"/>
        </w:numPr>
        <w:spacing w:line="360" w:lineRule="auto"/>
        <w:ind w:left="720"/>
      </w:pPr>
      <w:r w:rsidRPr="00467BDD">
        <w:t>Repeat the stimulation while slowly increasing the pulse amplitude (in steps between 0.1V and 0.5V) until a response is seen between 2ms and 8ms after the stimulation artifact, this is the media</w:t>
      </w:r>
      <w:r w:rsidR="00A531E6">
        <w:t>n</w:t>
      </w:r>
      <w:r w:rsidRPr="00467BDD">
        <w:t xml:space="preserve"> giant response</w:t>
      </w:r>
    </w:p>
    <w:p w:rsidR="00E75321" w:rsidRPr="00467BDD" w:rsidRDefault="00E75321" w:rsidP="00E75321">
      <w:pPr>
        <w:pStyle w:val="ListParagraph"/>
        <w:numPr>
          <w:ilvl w:val="0"/>
          <w:numId w:val="6"/>
        </w:numPr>
        <w:spacing w:line="360" w:lineRule="auto"/>
        <w:ind w:left="720"/>
      </w:pPr>
      <w:r w:rsidRPr="00467BDD">
        <w:t>Save the recorded waveform</w:t>
      </w:r>
    </w:p>
    <w:p w:rsidR="001E02CC" w:rsidRPr="00467BDD" w:rsidRDefault="001E02CC" w:rsidP="00E75321">
      <w:pPr>
        <w:pStyle w:val="ListParagraph"/>
        <w:numPr>
          <w:ilvl w:val="0"/>
          <w:numId w:val="6"/>
        </w:numPr>
        <w:spacing w:line="360" w:lineRule="auto"/>
        <w:ind w:left="720"/>
      </w:pPr>
      <w:r w:rsidRPr="00467BDD">
        <w:t>Slowly increase the pulse amplitude, further, until a second response is seen between 6ms and 15ms after the stimulation artifact, this is the lateral giant response</w:t>
      </w:r>
    </w:p>
    <w:p w:rsidR="00ED0DDF" w:rsidRPr="00467BDD" w:rsidRDefault="00ED0DDF" w:rsidP="00E75321">
      <w:pPr>
        <w:pStyle w:val="ListParagraph"/>
        <w:numPr>
          <w:ilvl w:val="0"/>
          <w:numId w:val="6"/>
        </w:numPr>
        <w:spacing w:line="360" w:lineRule="auto"/>
        <w:ind w:left="720"/>
      </w:pPr>
      <w:r w:rsidRPr="00467BDD">
        <w:t>Save the recorded waveform</w:t>
      </w:r>
    </w:p>
    <w:p w:rsidR="003B1C32" w:rsidRPr="00467BDD" w:rsidRDefault="003B1C32" w:rsidP="003B1C32">
      <w:pPr>
        <w:pStyle w:val="ListParagraph"/>
        <w:spacing w:line="360" w:lineRule="auto"/>
        <w:ind w:firstLine="0"/>
      </w:pPr>
    </w:p>
    <w:p w:rsidR="003B1C32" w:rsidRPr="00467BDD" w:rsidRDefault="003B1C32" w:rsidP="00A66BC6">
      <w:pPr>
        <w:pStyle w:val="Heading2"/>
      </w:pPr>
      <w:bookmarkStart w:id="1318" w:name="_Ref368243346"/>
      <w:bookmarkStart w:id="1319" w:name="_Toc373086246"/>
      <w:r w:rsidRPr="00467BDD">
        <w:t>Results</w:t>
      </w:r>
      <w:bookmarkEnd w:id="1318"/>
      <w:bookmarkEnd w:id="1319"/>
    </w:p>
    <w:p w:rsidR="003B1C32" w:rsidRPr="00467BDD" w:rsidRDefault="003B1C32" w:rsidP="003B1C32">
      <w:r w:rsidRPr="00467BDD">
        <w:t xml:space="preserve">The earthworm experiment was performed with the Data Acquisition and Stimulation System connected in parallel with a preamp and oscilloscope that was </w:t>
      </w:r>
      <w:r w:rsidRPr="00467BDD">
        <w:lastRenderedPageBreak/>
        <w:t>validated in [</w:t>
      </w:r>
      <w:r w:rsidR="00C51EBF">
        <w:fldChar w:fldCharType="begin"/>
      </w:r>
      <w:r w:rsidR="00AB76B6">
        <w:instrText xml:space="preserve"> REF Ref_Stahl_2009 \h </w:instrText>
      </w:r>
      <w:r w:rsidR="00C51EBF">
        <w:fldChar w:fldCharType="separate"/>
      </w:r>
      <w:r w:rsidR="00DC0366">
        <w:rPr>
          <w:noProof/>
        </w:rPr>
        <w:t>9</w:t>
      </w:r>
      <w:r w:rsidR="00C51EBF">
        <w:fldChar w:fldCharType="end"/>
      </w:r>
      <w:r w:rsidRPr="00467BDD">
        <w:t xml:space="preserve">]. A diagram of the experimental setup is shown in </w:t>
      </w:r>
      <w:r w:rsidR="00C51EBF">
        <w:fldChar w:fldCharType="begin"/>
      </w:r>
      <w:r w:rsidR="00AB76B6">
        <w:instrText xml:space="preserve"> REF _Ref368234904 \h </w:instrText>
      </w:r>
      <w:r w:rsidR="00C51EBF">
        <w:fldChar w:fldCharType="separate"/>
      </w:r>
      <w:ins w:id="1320" w:author="kbatzer" w:date="2013-11-24T19:54:00Z">
        <w:r w:rsidR="00DC0366" w:rsidRPr="001E69CF">
          <w:t xml:space="preserve">Figure </w:t>
        </w:r>
        <w:r w:rsidR="00DC0366">
          <w:rPr>
            <w:noProof/>
          </w:rPr>
          <w:t>34</w:t>
        </w:r>
      </w:ins>
      <w:del w:id="1321" w:author="kbatzer" w:date="2013-11-24T19:40:00Z">
        <w:r w:rsidR="00A455A1" w:rsidRPr="001E69CF" w:rsidDel="00361446">
          <w:delText xml:space="preserve">Figure </w:delText>
        </w:r>
        <w:r w:rsidR="00A455A1" w:rsidDel="00361446">
          <w:rPr>
            <w:noProof/>
          </w:rPr>
          <w:delText>32</w:delText>
        </w:r>
      </w:del>
      <w:r w:rsidR="00C51EBF">
        <w:fldChar w:fldCharType="end"/>
      </w:r>
      <w:r w:rsidRPr="00467BDD">
        <w:t xml:space="preserve">. A picture of the experimental setup is shown in </w:t>
      </w:r>
      <w:r w:rsidR="00C51EBF">
        <w:fldChar w:fldCharType="begin"/>
      </w:r>
      <w:r w:rsidR="00AB76B6">
        <w:instrText xml:space="preserve"> REF _Ref368239426 \h </w:instrText>
      </w:r>
      <w:r w:rsidR="00C51EBF">
        <w:fldChar w:fldCharType="separate"/>
      </w:r>
      <w:ins w:id="1322" w:author="kbatzer" w:date="2013-11-24T19:54:00Z">
        <w:r w:rsidR="00DC0366" w:rsidRPr="00AB76B6">
          <w:t xml:space="preserve">Figure </w:t>
        </w:r>
        <w:r w:rsidR="00DC0366">
          <w:rPr>
            <w:noProof/>
          </w:rPr>
          <w:t>35</w:t>
        </w:r>
      </w:ins>
      <w:del w:id="1323" w:author="kbatzer" w:date="2013-11-24T19:40:00Z">
        <w:r w:rsidR="00A455A1" w:rsidRPr="00AB76B6" w:rsidDel="00361446">
          <w:delText xml:space="preserve">Figure </w:delText>
        </w:r>
        <w:r w:rsidR="00A455A1" w:rsidDel="00361446">
          <w:rPr>
            <w:noProof/>
          </w:rPr>
          <w:delText>33</w:delText>
        </w:r>
      </w:del>
      <w:r w:rsidR="00C51EBF">
        <w:fldChar w:fldCharType="end"/>
      </w:r>
      <w:r w:rsidRPr="00467BDD">
        <w:t>.</w:t>
      </w:r>
    </w:p>
    <w:p w:rsidR="00434FBF" w:rsidRPr="00467BDD" w:rsidRDefault="00434FBF" w:rsidP="00434FBF">
      <w:pPr>
        <w:ind w:firstLine="0"/>
        <w:jc w:val="center"/>
      </w:pPr>
      <w:r w:rsidRPr="00467BDD">
        <w:rPr>
          <w:noProof/>
        </w:rPr>
        <w:drawing>
          <wp:inline distT="0" distB="0" distL="0" distR="0">
            <wp:extent cx="5460034" cy="3285987"/>
            <wp:effectExtent l="19050" t="0" r="731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l="25291" t="20524" r="4305" b="4342"/>
                    <a:stretch>
                      <a:fillRect/>
                    </a:stretch>
                  </pic:blipFill>
                  <pic:spPr bwMode="auto">
                    <a:xfrm>
                      <a:off x="0" y="0"/>
                      <a:ext cx="5461852" cy="3287081"/>
                    </a:xfrm>
                    <a:prstGeom prst="rect">
                      <a:avLst/>
                    </a:prstGeom>
                    <a:noFill/>
                    <a:ln w="9525">
                      <a:noFill/>
                      <a:miter lim="800000"/>
                      <a:headEnd/>
                      <a:tailEnd/>
                    </a:ln>
                  </pic:spPr>
                </pic:pic>
              </a:graphicData>
            </a:graphic>
          </wp:inline>
        </w:drawing>
      </w:r>
    </w:p>
    <w:p w:rsidR="00434FBF" w:rsidRPr="00AB76B6" w:rsidRDefault="00434FBF" w:rsidP="00434FBF">
      <w:pPr>
        <w:autoSpaceDE w:val="0"/>
        <w:autoSpaceDN w:val="0"/>
        <w:adjustRightInd w:val="0"/>
        <w:spacing w:line="240" w:lineRule="auto"/>
        <w:ind w:firstLine="0"/>
        <w:jc w:val="center"/>
      </w:pPr>
      <w:bookmarkStart w:id="1324" w:name="_Ref368239426"/>
      <w:bookmarkStart w:id="1325" w:name="_Toc373086291"/>
      <w:r w:rsidRPr="00AB76B6">
        <w:t xml:space="preserve">Figure </w:t>
      </w:r>
      <w:fldSimple w:instr=" SEQ Figure \* ARABIC ">
        <w:ins w:id="1326" w:author="kbatzer" w:date="2013-11-24T19:54:00Z">
          <w:r w:rsidR="00DC0366">
            <w:rPr>
              <w:noProof/>
            </w:rPr>
            <w:t>35</w:t>
          </w:r>
        </w:ins>
        <w:del w:id="1327" w:author="kbatzer" w:date="2013-11-24T19:52:00Z">
          <w:r w:rsidR="00361446" w:rsidDel="00DC0366">
            <w:rPr>
              <w:noProof/>
            </w:rPr>
            <w:delText>33</w:delText>
          </w:r>
        </w:del>
      </w:fldSimple>
      <w:bookmarkEnd w:id="1324"/>
      <w:r w:rsidRPr="00AB76B6">
        <w:t>: Picture of the Data Acquisition and Stimulation System connected in parallel with a previously validated recording system</w:t>
      </w:r>
      <w:bookmarkEnd w:id="1325"/>
    </w:p>
    <w:p w:rsidR="00BA7606" w:rsidRPr="00467BDD" w:rsidRDefault="00BA7606" w:rsidP="00BA7606"/>
    <w:p w:rsidR="00BA7606" w:rsidRPr="00467BDD" w:rsidRDefault="00BA7606" w:rsidP="00BA7606">
      <w:r w:rsidRPr="00467BDD">
        <w:t>Data recorded from a 2</w:t>
      </w:r>
      <w:r w:rsidR="00AB76B6">
        <w:t>.</w:t>
      </w:r>
      <w:r w:rsidRPr="00467BDD">
        <w:t>0V stimulation pulse produced a median giant response similar to those seen in [</w:t>
      </w:r>
      <w:r w:rsidR="00C51EBF">
        <w:fldChar w:fldCharType="begin"/>
      </w:r>
      <w:r w:rsidR="00AB76B6">
        <w:instrText xml:space="preserve"> REF Ref_Stahl_2009 \h </w:instrText>
      </w:r>
      <w:r w:rsidR="00C51EBF">
        <w:fldChar w:fldCharType="separate"/>
      </w:r>
      <w:r w:rsidR="00DC0366">
        <w:rPr>
          <w:noProof/>
        </w:rPr>
        <w:t>9</w:t>
      </w:r>
      <w:r w:rsidR="00C51EBF">
        <w:fldChar w:fldCharType="end"/>
      </w:r>
      <w:r w:rsidRPr="00467BDD">
        <w:t>] and [</w:t>
      </w:r>
      <w:r w:rsidR="00C51EBF">
        <w:fldChar w:fldCharType="begin"/>
      </w:r>
      <w:r w:rsidR="00AB76B6">
        <w:instrText xml:space="preserve"> REF Ref_Ellinger_2009 \h </w:instrText>
      </w:r>
      <w:r w:rsidR="00C51EBF">
        <w:fldChar w:fldCharType="separate"/>
      </w:r>
      <w:r w:rsidR="00DC0366">
        <w:rPr>
          <w:noProof/>
        </w:rPr>
        <w:t>14</w:t>
      </w:r>
      <w:r w:rsidR="00C51EBF">
        <w:fldChar w:fldCharType="end"/>
      </w:r>
      <w:r w:rsidRPr="00467BDD">
        <w:t xml:space="preserve">]. The data from the previously validated Preamp and the oscilloscope was plotted on top of the data from the Data Acquisition and Stimulation System. The data from the oscilloscope and the Data Acquisition and Stimulation System can be seen in </w:t>
      </w:r>
      <w:r w:rsidR="00C51EBF">
        <w:fldChar w:fldCharType="begin"/>
      </w:r>
      <w:r w:rsidR="00AB76B6">
        <w:instrText xml:space="preserve"> REF _Ref368239591 \h </w:instrText>
      </w:r>
      <w:r w:rsidR="00C51EBF">
        <w:fldChar w:fldCharType="separate"/>
      </w:r>
      <w:ins w:id="1328" w:author="kbatzer" w:date="2013-11-24T19:54:00Z">
        <w:r w:rsidR="00DC0366" w:rsidRPr="00467BDD">
          <w:rPr>
            <w:sz w:val="20"/>
            <w:szCs w:val="20"/>
          </w:rPr>
          <w:t xml:space="preserve">Figure </w:t>
        </w:r>
        <w:r w:rsidR="00DC0366">
          <w:rPr>
            <w:noProof/>
            <w:sz w:val="20"/>
            <w:szCs w:val="20"/>
          </w:rPr>
          <w:t>36</w:t>
        </w:r>
      </w:ins>
      <w:del w:id="1329" w:author="kbatzer" w:date="2013-11-24T19:40:00Z">
        <w:r w:rsidR="00A455A1" w:rsidRPr="00467BDD" w:rsidDel="00361446">
          <w:rPr>
            <w:sz w:val="20"/>
            <w:szCs w:val="20"/>
          </w:rPr>
          <w:delText xml:space="preserve">Figure </w:delText>
        </w:r>
        <w:r w:rsidR="00A455A1" w:rsidDel="00361446">
          <w:rPr>
            <w:noProof/>
            <w:sz w:val="20"/>
            <w:szCs w:val="20"/>
          </w:rPr>
          <w:delText>34</w:delText>
        </w:r>
      </w:del>
      <w:r w:rsidR="00C51EBF">
        <w:fldChar w:fldCharType="end"/>
      </w:r>
      <w:r w:rsidRPr="00467BDD">
        <w:t xml:space="preserve"> and the data appears to be in very close agreement.</w:t>
      </w:r>
    </w:p>
    <w:p w:rsidR="008E71E8" w:rsidRPr="00467BDD" w:rsidRDefault="008E71E8" w:rsidP="008E71E8">
      <w:pPr>
        <w:ind w:firstLine="0"/>
        <w:jc w:val="center"/>
      </w:pPr>
      <w:r w:rsidRPr="00467BDD">
        <w:rPr>
          <w:noProof/>
        </w:rPr>
        <w:lastRenderedPageBreak/>
        <w:drawing>
          <wp:inline distT="0" distB="0" distL="0" distR="0">
            <wp:extent cx="5640771" cy="41788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l="21869" t="14014" r="19850" b="9264"/>
                    <a:stretch>
                      <a:fillRect/>
                    </a:stretch>
                  </pic:blipFill>
                  <pic:spPr bwMode="auto">
                    <a:xfrm>
                      <a:off x="0" y="0"/>
                      <a:ext cx="5644600" cy="4181664"/>
                    </a:xfrm>
                    <a:prstGeom prst="rect">
                      <a:avLst/>
                    </a:prstGeom>
                    <a:noFill/>
                    <a:ln w="9525">
                      <a:noFill/>
                      <a:miter lim="800000"/>
                      <a:headEnd/>
                      <a:tailEnd/>
                    </a:ln>
                  </pic:spPr>
                </pic:pic>
              </a:graphicData>
            </a:graphic>
          </wp:inline>
        </w:drawing>
      </w:r>
    </w:p>
    <w:p w:rsidR="008E71E8" w:rsidRPr="00467BDD" w:rsidRDefault="008E71E8" w:rsidP="008E71E8">
      <w:pPr>
        <w:autoSpaceDE w:val="0"/>
        <w:autoSpaceDN w:val="0"/>
        <w:adjustRightInd w:val="0"/>
        <w:spacing w:line="240" w:lineRule="auto"/>
        <w:ind w:firstLine="0"/>
        <w:jc w:val="center"/>
        <w:rPr>
          <w:sz w:val="20"/>
          <w:szCs w:val="20"/>
        </w:rPr>
      </w:pPr>
      <w:bookmarkStart w:id="1330" w:name="_Ref368239591"/>
      <w:bookmarkStart w:id="1331" w:name="_Toc373086292"/>
      <w:r w:rsidRPr="00467BDD">
        <w:rPr>
          <w:sz w:val="20"/>
          <w:szCs w:val="20"/>
        </w:rPr>
        <w:t xml:space="preserve">Figure </w:t>
      </w:r>
      <w:r w:rsidR="00C51EBF" w:rsidRPr="00624F31">
        <w:rPr>
          <w:sz w:val="20"/>
          <w:szCs w:val="20"/>
        </w:rPr>
        <w:fldChar w:fldCharType="begin"/>
      </w:r>
      <w:r w:rsidR="001E2A17" w:rsidRPr="00624F31">
        <w:rPr>
          <w:sz w:val="20"/>
          <w:szCs w:val="20"/>
        </w:rPr>
        <w:instrText xml:space="preserve"> SEQ Figure \* ARABIC </w:instrText>
      </w:r>
      <w:r w:rsidR="00C51EBF" w:rsidRPr="00624F31">
        <w:rPr>
          <w:sz w:val="20"/>
          <w:szCs w:val="20"/>
        </w:rPr>
        <w:fldChar w:fldCharType="separate"/>
      </w:r>
      <w:ins w:id="1332" w:author="kbatzer" w:date="2013-11-24T19:54:00Z">
        <w:r w:rsidR="00DC0366">
          <w:rPr>
            <w:noProof/>
            <w:sz w:val="20"/>
            <w:szCs w:val="20"/>
          </w:rPr>
          <w:t>36</w:t>
        </w:r>
      </w:ins>
      <w:del w:id="1333" w:author="kbatzer" w:date="2013-11-24T19:52:00Z">
        <w:r w:rsidR="00361446" w:rsidDel="00DC0366">
          <w:rPr>
            <w:noProof/>
            <w:sz w:val="20"/>
            <w:szCs w:val="20"/>
          </w:rPr>
          <w:delText>34</w:delText>
        </w:r>
      </w:del>
      <w:r w:rsidR="00C51EBF" w:rsidRPr="00624F31">
        <w:rPr>
          <w:sz w:val="20"/>
          <w:szCs w:val="20"/>
        </w:rPr>
        <w:fldChar w:fldCharType="end"/>
      </w:r>
      <w:bookmarkEnd w:id="1330"/>
      <w:r w:rsidRPr="00467BDD">
        <w:rPr>
          <w:sz w:val="20"/>
          <w:szCs w:val="20"/>
        </w:rPr>
        <w:t>: Earthworm response to 2</w:t>
      </w:r>
      <w:r w:rsidR="00FA29B4">
        <w:rPr>
          <w:sz w:val="20"/>
          <w:szCs w:val="20"/>
        </w:rPr>
        <w:t>.</w:t>
      </w:r>
      <w:r w:rsidRPr="00467BDD">
        <w:rPr>
          <w:sz w:val="20"/>
          <w:szCs w:val="20"/>
        </w:rPr>
        <w:t>0V stimulation pulse with data recorded by an Oscilloscope and the Data Acquisition and Stimulation System</w:t>
      </w:r>
      <w:bookmarkEnd w:id="1331"/>
    </w:p>
    <w:p w:rsidR="00193F95" w:rsidRPr="00467BDD" w:rsidRDefault="00193F95" w:rsidP="008E71E8">
      <w:pPr>
        <w:autoSpaceDE w:val="0"/>
        <w:autoSpaceDN w:val="0"/>
        <w:adjustRightInd w:val="0"/>
        <w:spacing w:line="240" w:lineRule="auto"/>
        <w:ind w:firstLine="0"/>
        <w:jc w:val="center"/>
        <w:rPr>
          <w:sz w:val="20"/>
          <w:szCs w:val="20"/>
        </w:rPr>
      </w:pPr>
    </w:p>
    <w:p w:rsidR="00F71946" w:rsidRPr="00467BDD" w:rsidRDefault="00F71946" w:rsidP="00DF7351"/>
    <w:p w:rsidR="00193F95" w:rsidRPr="00467BDD" w:rsidRDefault="00193F95" w:rsidP="00DF7351">
      <w:r w:rsidRPr="00467BDD">
        <w:t>Data recorded from a 3</w:t>
      </w:r>
      <w:r w:rsidR="00232A31" w:rsidRPr="00467BDD">
        <w:t>.</w:t>
      </w:r>
      <w:r w:rsidRPr="00467BDD">
        <w:t xml:space="preserve">5V stimulation pulse produced median and lateral giant responses similar to those seen in </w:t>
      </w:r>
      <w:r w:rsidR="00AB76B6" w:rsidRPr="00467BDD">
        <w:t>[</w:t>
      </w:r>
      <w:r w:rsidR="00C51EBF">
        <w:fldChar w:fldCharType="begin"/>
      </w:r>
      <w:r w:rsidR="00AB76B6">
        <w:instrText xml:space="preserve"> REF Ref_Stahl_2009 \h </w:instrText>
      </w:r>
      <w:r w:rsidR="00C51EBF">
        <w:fldChar w:fldCharType="separate"/>
      </w:r>
      <w:r w:rsidR="00DC0366">
        <w:rPr>
          <w:noProof/>
        </w:rPr>
        <w:t>9</w:t>
      </w:r>
      <w:r w:rsidR="00C51EBF">
        <w:fldChar w:fldCharType="end"/>
      </w:r>
      <w:r w:rsidR="00AB76B6" w:rsidRPr="00467BDD">
        <w:t>] and [</w:t>
      </w:r>
      <w:r w:rsidR="00C51EBF">
        <w:fldChar w:fldCharType="begin"/>
      </w:r>
      <w:r w:rsidR="00AB76B6">
        <w:instrText xml:space="preserve"> REF Ref_Ellinger_2009 \h </w:instrText>
      </w:r>
      <w:r w:rsidR="00C51EBF">
        <w:fldChar w:fldCharType="separate"/>
      </w:r>
      <w:r w:rsidR="00DC0366">
        <w:rPr>
          <w:noProof/>
        </w:rPr>
        <w:t>14</w:t>
      </w:r>
      <w:r w:rsidR="00C51EBF">
        <w:fldChar w:fldCharType="end"/>
      </w:r>
      <w:r w:rsidR="00AB76B6" w:rsidRPr="00467BDD">
        <w:t>]</w:t>
      </w:r>
      <w:r w:rsidRPr="00467BDD">
        <w:t xml:space="preserve">. The data shown in </w:t>
      </w:r>
      <w:r w:rsidR="00C51EBF">
        <w:fldChar w:fldCharType="begin"/>
      </w:r>
      <w:r w:rsidR="00AB76B6">
        <w:instrText xml:space="preserve"> REF _Ref368239621 \h </w:instrText>
      </w:r>
      <w:r w:rsidR="00C51EBF">
        <w:fldChar w:fldCharType="separate"/>
      </w:r>
      <w:ins w:id="1334" w:author="kbatzer" w:date="2013-11-24T19:54:00Z">
        <w:r w:rsidR="00DC0366" w:rsidRPr="00467BDD">
          <w:rPr>
            <w:sz w:val="20"/>
            <w:szCs w:val="20"/>
          </w:rPr>
          <w:t xml:space="preserve">Figure </w:t>
        </w:r>
        <w:r w:rsidR="00DC0366">
          <w:rPr>
            <w:noProof/>
            <w:sz w:val="20"/>
            <w:szCs w:val="20"/>
          </w:rPr>
          <w:t>37</w:t>
        </w:r>
      </w:ins>
      <w:del w:id="1335" w:author="kbatzer" w:date="2013-11-24T19:40:00Z">
        <w:r w:rsidR="00A455A1" w:rsidRPr="00467BDD" w:rsidDel="00361446">
          <w:rPr>
            <w:sz w:val="20"/>
            <w:szCs w:val="20"/>
          </w:rPr>
          <w:delText xml:space="preserve">Figure </w:delText>
        </w:r>
        <w:r w:rsidR="00A455A1" w:rsidDel="00361446">
          <w:rPr>
            <w:noProof/>
            <w:sz w:val="20"/>
            <w:szCs w:val="20"/>
          </w:rPr>
          <w:delText>35</w:delText>
        </w:r>
      </w:del>
      <w:r w:rsidR="00C51EBF">
        <w:fldChar w:fldCharType="end"/>
      </w:r>
      <w:r w:rsidRPr="00467BDD">
        <w:t xml:space="preserve"> exhibits close agreement between the Data Acquisition and Stimulation System and the previously validate Preamp.</w:t>
      </w:r>
    </w:p>
    <w:p w:rsidR="007A5932" w:rsidRPr="00467BDD" w:rsidRDefault="007A5932" w:rsidP="00DF7351"/>
    <w:p w:rsidR="007A5932" w:rsidRPr="00467BDD" w:rsidRDefault="007A5932" w:rsidP="007A5932">
      <w:pPr>
        <w:ind w:firstLine="0"/>
        <w:jc w:val="center"/>
      </w:pPr>
      <w:r w:rsidRPr="00467BDD">
        <w:rPr>
          <w:noProof/>
        </w:rPr>
        <w:lastRenderedPageBreak/>
        <w:drawing>
          <wp:inline distT="0" distB="0" distL="0" distR="0">
            <wp:extent cx="5460365" cy="411470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l="21602" t="16152" r="20118" b="5938"/>
                    <a:stretch>
                      <a:fillRect/>
                    </a:stretch>
                  </pic:blipFill>
                  <pic:spPr bwMode="auto">
                    <a:xfrm>
                      <a:off x="0" y="0"/>
                      <a:ext cx="5466916" cy="4119644"/>
                    </a:xfrm>
                    <a:prstGeom prst="rect">
                      <a:avLst/>
                    </a:prstGeom>
                    <a:noFill/>
                    <a:ln w="9525">
                      <a:noFill/>
                      <a:miter lim="800000"/>
                      <a:headEnd/>
                      <a:tailEnd/>
                    </a:ln>
                  </pic:spPr>
                </pic:pic>
              </a:graphicData>
            </a:graphic>
          </wp:inline>
        </w:drawing>
      </w:r>
    </w:p>
    <w:p w:rsidR="007A5932" w:rsidRPr="00467BDD" w:rsidRDefault="007A5932" w:rsidP="007A5932">
      <w:pPr>
        <w:autoSpaceDE w:val="0"/>
        <w:autoSpaceDN w:val="0"/>
        <w:adjustRightInd w:val="0"/>
        <w:spacing w:line="240" w:lineRule="auto"/>
        <w:ind w:firstLine="0"/>
        <w:jc w:val="center"/>
      </w:pPr>
      <w:bookmarkStart w:id="1336" w:name="_Ref368239621"/>
      <w:bookmarkStart w:id="1337" w:name="_Toc373086293"/>
      <w:r w:rsidRPr="00467BDD">
        <w:rPr>
          <w:sz w:val="20"/>
          <w:szCs w:val="20"/>
        </w:rPr>
        <w:t xml:space="preserve">Figure </w:t>
      </w:r>
      <w:r w:rsidR="00C51EBF" w:rsidRPr="00624F31">
        <w:rPr>
          <w:sz w:val="20"/>
          <w:szCs w:val="20"/>
        </w:rPr>
        <w:fldChar w:fldCharType="begin"/>
      </w:r>
      <w:r w:rsidR="001E2A17" w:rsidRPr="00624F31">
        <w:rPr>
          <w:sz w:val="20"/>
          <w:szCs w:val="20"/>
        </w:rPr>
        <w:instrText xml:space="preserve"> SEQ Figure \* ARABIC </w:instrText>
      </w:r>
      <w:r w:rsidR="00C51EBF" w:rsidRPr="00624F31">
        <w:rPr>
          <w:sz w:val="20"/>
          <w:szCs w:val="20"/>
        </w:rPr>
        <w:fldChar w:fldCharType="separate"/>
      </w:r>
      <w:ins w:id="1338" w:author="kbatzer" w:date="2013-11-24T19:54:00Z">
        <w:r w:rsidR="00DC0366">
          <w:rPr>
            <w:noProof/>
            <w:sz w:val="20"/>
            <w:szCs w:val="20"/>
          </w:rPr>
          <w:t>37</w:t>
        </w:r>
      </w:ins>
      <w:del w:id="1339" w:author="kbatzer" w:date="2013-11-24T19:52:00Z">
        <w:r w:rsidR="00361446" w:rsidDel="00DC0366">
          <w:rPr>
            <w:noProof/>
            <w:sz w:val="20"/>
            <w:szCs w:val="20"/>
          </w:rPr>
          <w:delText>35</w:delText>
        </w:r>
      </w:del>
      <w:r w:rsidR="00C51EBF" w:rsidRPr="00624F31">
        <w:rPr>
          <w:sz w:val="20"/>
          <w:szCs w:val="20"/>
        </w:rPr>
        <w:fldChar w:fldCharType="end"/>
      </w:r>
      <w:bookmarkEnd w:id="1336"/>
      <w:r w:rsidRPr="00467BDD">
        <w:rPr>
          <w:sz w:val="20"/>
          <w:szCs w:val="20"/>
        </w:rPr>
        <w:t>: Earthworm response to 3</w:t>
      </w:r>
      <w:r w:rsidR="00FA29B4">
        <w:rPr>
          <w:sz w:val="20"/>
          <w:szCs w:val="20"/>
        </w:rPr>
        <w:t>.</w:t>
      </w:r>
      <w:r w:rsidRPr="00467BDD">
        <w:rPr>
          <w:sz w:val="20"/>
          <w:szCs w:val="20"/>
        </w:rPr>
        <w:t>5V stimulation pulse with data recorded by an Oscilloscope and the Data Acquisition and Stimulation System</w:t>
      </w:r>
      <w:bookmarkEnd w:id="1337"/>
    </w:p>
    <w:p w:rsidR="00FA7856" w:rsidRDefault="00FA7856" w:rsidP="00D15D16">
      <w:pPr>
        <w:pStyle w:val="Heading1"/>
        <w:pageBreakBefore/>
      </w:pPr>
      <w:bookmarkStart w:id="1340" w:name="_Toc373086247"/>
      <w:r>
        <w:lastRenderedPageBreak/>
        <w:t>Specifications Review</w:t>
      </w:r>
      <w:r w:rsidR="009E1B53">
        <w:rPr>
          <w:rStyle w:val="FootnoteReference"/>
        </w:rPr>
        <w:footnoteReference w:id="9"/>
      </w:r>
      <w:bookmarkEnd w:id="1340"/>
    </w:p>
    <w:p w:rsidR="00FA7856" w:rsidRDefault="00FA7856" w:rsidP="00FA7856">
      <w:r>
        <w:t xml:space="preserve">This section reviews the specifications set forth in the </w:t>
      </w:r>
      <w:r w:rsidR="00C51EBF">
        <w:fldChar w:fldCharType="begin"/>
      </w:r>
      <w:r>
        <w:instrText xml:space="preserve"> REF _Ref368241375 \h </w:instrText>
      </w:r>
      <w:r w:rsidR="00C51EBF">
        <w:fldChar w:fldCharType="separate"/>
      </w:r>
      <w:r w:rsidR="00DC0366" w:rsidRPr="00467BDD">
        <w:t>Specifications</w:t>
      </w:r>
      <w:r w:rsidR="00C51EBF">
        <w:fldChar w:fldCharType="end"/>
      </w:r>
      <w:r>
        <w:t xml:space="preserve"> section and shows how well the Data Acquisition and </w:t>
      </w:r>
      <w:r w:rsidRPr="00FA7856">
        <w:t>Stimulation System described in this thesis meets those speci</w:t>
      </w:r>
      <w:r>
        <w:t>fi</w:t>
      </w:r>
      <w:r w:rsidRPr="00FA7856">
        <w:t>cations.</w:t>
      </w:r>
    </w:p>
    <w:p w:rsidR="00F31F8B" w:rsidRDefault="00F31F8B" w:rsidP="00B026E4">
      <w:pPr>
        <w:pStyle w:val="ListParagraph"/>
        <w:numPr>
          <w:ilvl w:val="0"/>
          <w:numId w:val="17"/>
        </w:numPr>
        <w:ind w:left="720"/>
      </w:pPr>
      <w:r w:rsidRPr="00467BDD">
        <w:t>Provide a platform for performing electrophysiology experiments with earthworms as described in [</w:t>
      </w:r>
      <w:r w:rsidR="00C51EBF">
        <w:fldChar w:fldCharType="begin"/>
      </w:r>
      <w:r>
        <w:instrText xml:space="preserve"> REF Ref_Olivo_ \h </w:instrText>
      </w:r>
      <w:r w:rsidR="00C51EBF">
        <w:fldChar w:fldCharType="separate"/>
      </w:r>
      <w:r w:rsidR="00DC0366">
        <w:rPr>
          <w:noProof/>
        </w:rPr>
        <w:t>12</w:t>
      </w:r>
      <w:r w:rsidR="00C51EBF">
        <w:fldChar w:fldCharType="end"/>
      </w:r>
      <w:r>
        <w:t xml:space="preserve">, </w:t>
      </w:r>
      <w:r w:rsidR="00C51EBF">
        <w:fldChar w:fldCharType="begin"/>
      </w:r>
      <w:r>
        <w:instrText xml:space="preserve"> REF Ref_Kueh_2009 \h </w:instrText>
      </w:r>
      <w:r w:rsidR="00C51EBF">
        <w:fldChar w:fldCharType="separate"/>
      </w:r>
      <w:r w:rsidR="00DC0366">
        <w:rPr>
          <w:noProof/>
        </w:rPr>
        <w:t>13</w:t>
      </w:r>
      <w:r w:rsidR="00C51EBF">
        <w:fldChar w:fldCharType="end"/>
      </w:r>
      <w:r w:rsidRPr="00467BDD">
        <w:t>]</w:t>
      </w:r>
    </w:p>
    <w:p w:rsidR="00B428BF" w:rsidRPr="00467BDD" w:rsidRDefault="00B428BF" w:rsidP="00B428BF">
      <w:pPr>
        <w:pStyle w:val="ListParagraph"/>
        <w:ind w:firstLine="0"/>
      </w:pPr>
      <w:r w:rsidRPr="00B428BF">
        <w:t>Successful accomplishment of the earthworm experiment is shown in</w:t>
      </w:r>
      <w:r>
        <w:t xml:space="preserve"> section </w:t>
      </w:r>
      <w:r w:rsidR="00C51EBF">
        <w:fldChar w:fldCharType="begin"/>
      </w:r>
      <w:r>
        <w:instrText xml:space="preserve"> REF _Ref368243346 \r \h </w:instrText>
      </w:r>
      <w:r w:rsidR="00C51EBF">
        <w:fldChar w:fldCharType="separate"/>
      </w:r>
      <w:r w:rsidR="00DC0366">
        <w:t>5.4</w:t>
      </w:r>
      <w:r w:rsidR="00C51EBF">
        <w:fldChar w:fldCharType="end"/>
      </w:r>
      <w:r>
        <w:t xml:space="preserve"> of this document.</w:t>
      </w:r>
    </w:p>
    <w:p w:rsidR="00F31F8B" w:rsidRPr="00F31F8B" w:rsidRDefault="00F31F8B" w:rsidP="00B026E4">
      <w:pPr>
        <w:pStyle w:val="ListParagraph"/>
        <w:numPr>
          <w:ilvl w:val="1"/>
          <w:numId w:val="17"/>
        </w:numPr>
        <w:ind w:left="1080"/>
      </w:pPr>
      <w:r w:rsidRPr="00467BDD">
        <w:t>Produce a voltage-controlled square wave stimulation pulse with widths from 0.01</w:t>
      </w:r>
      <w:r w:rsidRPr="00467BDD">
        <w:rPr>
          <w:i/>
        </w:rPr>
        <w:t>ms</w:t>
      </w:r>
      <w:r w:rsidRPr="00467BDD">
        <w:t xml:space="preserve"> to 100</w:t>
      </w:r>
      <w:r w:rsidRPr="00467BDD">
        <w:rPr>
          <w:i/>
        </w:rPr>
        <w:t>ms</w:t>
      </w:r>
      <w:r w:rsidRPr="00467BDD">
        <w:t xml:space="preserve"> and amplitudes from 0.1</w:t>
      </w:r>
      <w:r w:rsidRPr="00467BDD">
        <w:rPr>
          <w:i/>
        </w:rPr>
        <w:t>V</w:t>
      </w:r>
      <w:r w:rsidRPr="00467BDD">
        <w:t xml:space="preserve"> to 10</w:t>
      </w:r>
      <w:r w:rsidRPr="00467BDD">
        <w:rPr>
          <w:i/>
        </w:rPr>
        <w:t>V</w:t>
      </w:r>
    </w:p>
    <w:p w:rsidR="00F31F8B" w:rsidRPr="00F31F8B" w:rsidRDefault="00F31F8B" w:rsidP="00B026E4">
      <w:pPr>
        <w:autoSpaceDE w:val="0"/>
        <w:autoSpaceDN w:val="0"/>
        <w:adjustRightInd w:val="0"/>
        <w:ind w:left="1440" w:firstLine="0"/>
      </w:pPr>
      <w:r w:rsidRPr="00F31F8B">
        <w:t xml:space="preserve">The FPGA and Data Acquisition and Stimulation </w:t>
      </w:r>
      <w:r w:rsidR="00837315">
        <w:t>Control Center (DA</w:t>
      </w:r>
      <w:r w:rsidRPr="00F31F8B">
        <w:t>SCC)</w:t>
      </w:r>
      <w:r>
        <w:t xml:space="preserve"> </w:t>
      </w:r>
      <w:r w:rsidRPr="00F31F8B">
        <w:t>are capable of de</w:t>
      </w:r>
      <w:r>
        <w:t>fi</w:t>
      </w:r>
      <w:r w:rsidRPr="00F31F8B">
        <w:t>ning a stimulation waveform that updates the DAC output</w:t>
      </w:r>
      <w:r>
        <w:t xml:space="preserve"> </w:t>
      </w:r>
      <w:r w:rsidRPr="00F31F8B">
        <w:t>with a period as short as 1</w:t>
      </w:r>
      <w:r>
        <w:t>u</w:t>
      </w:r>
      <w:r w:rsidRPr="00F31F8B">
        <w:t>s and storing up to 4096 waveform samples with</w:t>
      </w:r>
      <w:r>
        <w:t xml:space="preserve"> </w:t>
      </w:r>
      <w:r w:rsidRPr="00F31F8B">
        <w:t>variable sample periods from 1</w:t>
      </w:r>
      <w:r>
        <w:t>u</w:t>
      </w:r>
      <w:r w:rsidRPr="00F31F8B">
        <w:t>s to 65</w:t>
      </w:r>
      <w:r>
        <w:t>,</w:t>
      </w:r>
      <w:r w:rsidRPr="00F31F8B">
        <w:t>536ms. The DAC has a slew rate</w:t>
      </w:r>
      <w:r>
        <w:t xml:space="preserve"> </w:t>
      </w:r>
      <w:r w:rsidRPr="00F31F8B">
        <w:t>of 1</w:t>
      </w:r>
      <w:r>
        <w:t>.</w:t>
      </w:r>
      <w:r w:rsidRPr="00F31F8B">
        <w:t>5V</w:t>
      </w:r>
      <w:r>
        <w:t>/u</w:t>
      </w:r>
      <w:r w:rsidRPr="00F31F8B">
        <w:t>s [</w:t>
      </w:r>
      <w:r w:rsidR="00C51EBF">
        <w:fldChar w:fldCharType="begin"/>
      </w:r>
      <w:r>
        <w:instrText xml:space="preserve"> REF Ref_AD5678_2011 \h </w:instrText>
      </w:r>
      <w:r w:rsidR="00C51EBF">
        <w:fldChar w:fldCharType="separate"/>
      </w:r>
      <w:r w:rsidR="00DC0366">
        <w:rPr>
          <w:noProof/>
        </w:rPr>
        <w:t>21</w:t>
      </w:r>
      <w:r w:rsidR="00C51EBF">
        <w:fldChar w:fldCharType="end"/>
      </w:r>
      <w:r w:rsidRPr="00F31F8B">
        <w:t>] and a di</w:t>
      </w:r>
      <w:r>
        <w:t>ff</w:t>
      </w:r>
      <w:r w:rsidRPr="00F31F8B">
        <w:t xml:space="preserve">erential output voltage range of </w:t>
      </w:r>
      <w:r>
        <w:t>±</w:t>
      </w:r>
      <w:r w:rsidRPr="00F31F8B">
        <w:t>14</w:t>
      </w:r>
      <w:r>
        <w:t>.</w:t>
      </w:r>
      <w:r w:rsidRPr="00F31F8B">
        <w:t>8V as shown in</w:t>
      </w:r>
      <w:r>
        <w:t xml:space="preserve"> [</w:t>
      </w:r>
      <w:r w:rsidR="00C51EBF">
        <w:fldChar w:fldCharType="begin"/>
      </w:r>
      <w:r>
        <w:instrText xml:space="preserve"> REF Ref_Squires_2013 \h </w:instrText>
      </w:r>
      <w:r w:rsidR="00C51EBF">
        <w:fldChar w:fldCharType="separate"/>
      </w:r>
      <w:r w:rsidR="00DC0366">
        <w:rPr>
          <w:noProof/>
        </w:rPr>
        <w:t>15</w:t>
      </w:r>
      <w:r w:rsidR="00C51EBF">
        <w:fldChar w:fldCharType="end"/>
      </w:r>
      <w:r>
        <w:t>]</w:t>
      </w:r>
      <w:r w:rsidRPr="00F31F8B">
        <w:t>.</w:t>
      </w:r>
    </w:p>
    <w:p w:rsidR="00F31F8B" w:rsidRPr="00CF00D6" w:rsidRDefault="00F31F8B" w:rsidP="00B026E4">
      <w:pPr>
        <w:pStyle w:val="ListParagraph"/>
        <w:numPr>
          <w:ilvl w:val="1"/>
          <w:numId w:val="17"/>
        </w:numPr>
        <w:ind w:left="1080"/>
      </w:pPr>
      <w:r w:rsidRPr="00467BDD">
        <w:t>Produce single stimulation pulses or multiple pulses at rates from 1</w:t>
      </w:r>
      <w:r w:rsidRPr="00467BDD">
        <w:rPr>
          <w:i/>
        </w:rPr>
        <w:t>Hz</w:t>
      </w:r>
      <w:r w:rsidRPr="00467BDD">
        <w:t xml:space="preserve"> to 10</w:t>
      </w:r>
      <w:r w:rsidRPr="00467BDD">
        <w:rPr>
          <w:i/>
        </w:rPr>
        <w:t>Hz</w:t>
      </w:r>
    </w:p>
    <w:p w:rsidR="00CF00D6" w:rsidRPr="00CF00D6" w:rsidRDefault="00E30BAB" w:rsidP="00B026E4">
      <w:pPr>
        <w:pStyle w:val="ListParagraph"/>
        <w:ind w:left="1440" w:firstLine="0"/>
      </w:pPr>
      <w:r>
        <w:t>The FPGA and DA</w:t>
      </w:r>
      <w:r w:rsidR="00CF00D6">
        <w:t>SCC are capable of defining a stimulation waveform over 1s in length and repeating the waveform indefinitely.</w:t>
      </w:r>
    </w:p>
    <w:p w:rsidR="00F31F8B" w:rsidRDefault="00F31F8B" w:rsidP="00B026E4">
      <w:pPr>
        <w:pStyle w:val="ListParagraph"/>
        <w:numPr>
          <w:ilvl w:val="1"/>
          <w:numId w:val="17"/>
        </w:numPr>
        <w:ind w:left="1080"/>
      </w:pPr>
      <w:r w:rsidRPr="00467BDD">
        <w:t>Provide at least one differential recording channel</w:t>
      </w:r>
    </w:p>
    <w:p w:rsidR="00B26A5C" w:rsidRPr="00467BDD" w:rsidRDefault="00B26A5C" w:rsidP="00B026E4">
      <w:pPr>
        <w:ind w:left="1440" w:firstLine="0"/>
      </w:pPr>
      <w:r>
        <w:t xml:space="preserve">There is the potential for up to eight recording channels, each with a </w:t>
      </w:r>
      <w:r w:rsidR="0033047B">
        <w:t>Preamp</w:t>
      </w:r>
      <w:r>
        <w:t xml:space="preserve"> that has a differential input as shown in [</w:t>
      </w:r>
      <w:r w:rsidR="00C51EBF">
        <w:fldChar w:fldCharType="begin"/>
      </w:r>
      <w:r>
        <w:instrText xml:space="preserve"> REF Ref_Squires_2013 \h </w:instrText>
      </w:r>
      <w:r w:rsidR="00C51EBF">
        <w:fldChar w:fldCharType="separate"/>
      </w:r>
      <w:r w:rsidR="00DC0366">
        <w:rPr>
          <w:noProof/>
        </w:rPr>
        <w:t>15</w:t>
      </w:r>
      <w:r w:rsidR="00C51EBF">
        <w:fldChar w:fldCharType="end"/>
      </w:r>
      <w:r>
        <w:t>].</w:t>
      </w:r>
    </w:p>
    <w:p w:rsidR="00F31F8B" w:rsidRPr="00601106" w:rsidRDefault="00F31F8B" w:rsidP="00B026E4">
      <w:pPr>
        <w:pStyle w:val="ListParagraph"/>
        <w:numPr>
          <w:ilvl w:val="1"/>
          <w:numId w:val="17"/>
        </w:numPr>
        <w:ind w:left="1080"/>
      </w:pPr>
      <w:r w:rsidRPr="00467BDD">
        <w:lastRenderedPageBreak/>
        <w:t xml:space="preserve">Record an action potential voltage from the time of a stimulation pulse for a minimum duration of </w:t>
      </w:r>
      <w:r w:rsidRPr="00601106">
        <w:t>20ms</w:t>
      </w:r>
    </w:p>
    <w:p w:rsidR="00B026E4" w:rsidRPr="00B026E4" w:rsidRDefault="00B026E4" w:rsidP="00B026E4">
      <w:pPr>
        <w:pStyle w:val="ListParagraph"/>
        <w:ind w:left="1440" w:firstLine="0"/>
      </w:pPr>
      <w:r>
        <w:t xml:space="preserve">Data collected for results in the </w:t>
      </w:r>
      <w:r w:rsidR="00C51EBF">
        <w:fldChar w:fldCharType="begin"/>
      </w:r>
      <w:r w:rsidR="008B586C">
        <w:instrText xml:space="preserve"> REF _Ref368243332 \h </w:instrText>
      </w:r>
      <w:r w:rsidR="00C51EBF">
        <w:fldChar w:fldCharType="separate"/>
      </w:r>
      <w:r w:rsidR="00DC0366" w:rsidRPr="00467BDD">
        <w:t>Earthworm Experiment Procedure</w:t>
      </w:r>
      <w:r w:rsidR="00C51EBF">
        <w:fldChar w:fldCharType="end"/>
      </w:r>
      <w:r w:rsidR="008B586C">
        <w:t xml:space="preserve"> </w:t>
      </w:r>
      <w:r w:rsidR="00C51EBF">
        <w:fldChar w:fldCharType="begin"/>
      </w:r>
      <w:r w:rsidR="008B586C">
        <w:instrText xml:space="preserve"> REF _Ref368243346 \h </w:instrText>
      </w:r>
      <w:r w:rsidR="00C51EBF">
        <w:fldChar w:fldCharType="separate"/>
      </w:r>
      <w:r w:rsidR="00DC0366" w:rsidRPr="00467BDD">
        <w:t>Results</w:t>
      </w:r>
      <w:r w:rsidR="00C51EBF">
        <w:fldChar w:fldCharType="end"/>
      </w:r>
      <w:r w:rsidR="008B586C">
        <w:t xml:space="preserve"> section is more than 1s in duration.</w:t>
      </w:r>
    </w:p>
    <w:p w:rsidR="00F31F8B" w:rsidRDefault="00F31F8B" w:rsidP="00B026E4">
      <w:pPr>
        <w:pStyle w:val="ListParagraph"/>
        <w:numPr>
          <w:ilvl w:val="1"/>
          <w:numId w:val="17"/>
        </w:numPr>
        <w:ind w:left="1080"/>
      </w:pPr>
      <w:r w:rsidRPr="00467BDD">
        <w:t>Plot the recorded voltage</w:t>
      </w:r>
    </w:p>
    <w:p w:rsidR="008B586C" w:rsidRPr="00467BDD" w:rsidRDefault="008B586C" w:rsidP="008B586C">
      <w:pPr>
        <w:pStyle w:val="ListParagraph"/>
        <w:ind w:left="1440" w:firstLine="0"/>
      </w:pPr>
      <w:r>
        <w:t>The DASCC is capable of plotting recorded data.</w:t>
      </w:r>
    </w:p>
    <w:p w:rsidR="00F31F8B" w:rsidRDefault="00F31F8B" w:rsidP="00B026E4">
      <w:pPr>
        <w:pStyle w:val="ListParagraph"/>
        <w:numPr>
          <w:ilvl w:val="1"/>
          <w:numId w:val="17"/>
        </w:numPr>
        <w:ind w:left="1080"/>
      </w:pPr>
      <w:r w:rsidRPr="00467BDD">
        <w:t>Store the recorded voltage to a non-proprietary, standard file format</w:t>
      </w:r>
    </w:p>
    <w:p w:rsidR="008B586C" w:rsidRPr="00467BDD" w:rsidRDefault="008B586C" w:rsidP="008B586C">
      <w:pPr>
        <w:ind w:left="1440" w:firstLine="0"/>
      </w:pPr>
      <w:r>
        <w:t>The DASCC is capable of exporting recorded data to a comma separated value (CSV) file.</w:t>
      </w:r>
    </w:p>
    <w:p w:rsidR="00F31F8B" w:rsidRDefault="00F31F8B" w:rsidP="00B026E4">
      <w:pPr>
        <w:pStyle w:val="ListParagraph"/>
        <w:numPr>
          <w:ilvl w:val="0"/>
          <w:numId w:val="17"/>
        </w:numPr>
        <w:ind w:left="720"/>
      </w:pPr>
      <w:r w:rsidRPr="00467BDD">
        <w:t>Provide a platform for stimulation and recording of neuron cell culture electrical activity via MEA electrodes</w:t>
      </w:r>
    </w:p>
    <w:p w:rsidR="00601106" w:rsidRPr="00467BDD" w:rsidRDefault="00601106" w:rsidP="00601106">
      <w:pPr>
        <w:pStyle w:val="ListParagraph"/>
        <w:ind w:firstLine="0"/>
      </w:pPr>
      <w:r>
        <w:t>Interfacing the DASS with the MEA is not yet tested.</w:t>
      </w:r>
    </w:p>
    <w:p w:rsidR="00F31F8B" w:rsidRDefault="00F31F8B" w:rsidP="00B026E4">
      <w:pPr>
        <w:pStyle w:val="ListParagraph"/>
        <w:numPr>
          <w:ilvl w:val="1"/>
          <w:numId w:val="17"/>
        </w:numPr>
        <w:ind w:left="1080"/>
      </w:pPr>
      <w:r w:rsidRPr="00467BDD">
        <w:t>Provide at least four recording channels</w:t>
      </w:r>
    </w:p>
    <w:p w:rsidR="006C7A65" w:rsidRPr="00467BDD" w:rsidRDefault="006C7A65" w:rsidP="006C7A65">
      <w:pPr>
        <w:pStyle w:val="ListParagraph"/>
        <w:ind w:left="1440" w:firstLine="0"/>
      </w:pPr>
      <w:r>
        <w:t>Eight recording electrodes can be connected to the DASS and stored as digital samples.</w:t>
      </w:r>
    </w:p>
    <w:p w:rsidR="00F31F8B" w:rsidRDefault="00F31F8B" w:rsidP="00B026E4">
      <w:pPr>
        <w:pStyle w:val="ListParagraph"/>
        <w:numPr>
          <w:ilvl w:val="1"/>
          <w:numId w:val="17"/>
        </w:numPr>
        <w:ind w:left="1080"/>
      </w:pPr>
      <w:r w:rsidRPr="00467BDD">
        <w:t>Store data from recording channels continuously</w:t>
      </w:r>
    </w:p>
    <w:p w:rsidR="006C7A65" w:rsidRPr="00467BDD" w:rsidRDefault="006C7A65" w:rsidP="006C7A65">
      <w:pPr>
        <w:pStyle w:val="ListParagraph"/>
        <w:ind w:left="1440" w:firstLine="0"/>
      </w:pPr>
      <w:r>
        <w:t>The data recording time limit has not been fully tested.</w:t>
      </w:r>
    </w:p>
    <w:p w:rsidR="00F31F8B" w:rsidRDefault="00F31F8B" w:rsidP="00B026E4">
      <w:pPr>
        <w:pStyle w:val="ListParagraph"/>
        <w:numPr>
          <w:ilvl w:val="1"/>
          <w:numId w:val="17"/>
        </w:numPr>
        <w:ind w:left="1080"/>
      </w:pPr>
      <w:r w:rsidRPr="00467BDD">
        <w:t>Provide at least four voltage-controlled arbitrary stimulation channels</w:t>
      </w:r>
    </w:p>
    <w:p w:rsidR="006C7A65" w:rsidRPr="00467BDD" w:rsidRDefault="006C7A65" w:rsidP="006C7A65">
      <w:pPr>
        <w:pStyle w:val="ListParagraph"/>
        <w:ind w:left="1440" w:firstLine="0"/>
      </w:pPr>
      <w:r>
        <w:t>The DASCC is capable of loading an arbitrary waveform, as defined by a text file, into the DASS which outputs the waveform using the AD5678 with four DAC outputs.</w:t>
      </w:r>
    </w:p>
    <w:p w:rsidR="00F31F8B" w:rsidRDefault="00F31F8B" w:rsidP="00B026E4">
      <w:pPr>
        <w:pStyle w:val="ListParagraph"/>
        <w:numPr>
          <w:ilvl w:val="1"/>
          <w:numId w:val="17"/>
        </w:numPr>
        <w:ind w:left="1080"/>
      </w:pPr>
      <w:r w:rsidRPr="00467BDD">
        <w:t>Output single-ended stimulation signals on recording electrodes and add culture voltage offset to the stimulation signal</w:t>
      </w:r>
    </w:p>
    <w:p w:rsidR="006C7A65" w:rsidRPr="00467BDD" w:rsidRDefault="006C7A65" w:rsidP="006C7A65">
      <w:pPr>
        <w:pStyle w:val="ListParagraph"/>
        <w:ind w:left="1440" w:firstLine="0"/>
      </w:pPr>
      <w:r>
        <w:lastRenderedPageBreak/>
        <w:t xml:space="preserve">The stimulation signals are routed to the </w:t>
      </w:r>
      <w:r w:rsidR="0033047B">
        <w:t>Preamp</w:t>
      </w:r>
      <w:r>
        <w:t xml:space="preserve"> boards which output the stimulation signals on the recording electrodes and add the culture voltage offset as described in [</w:t>
      </w:r>
      <w:r w:rsidR="00C51EBF">
        <w:fldChar w:fldCharType="begin"/>
      </w:r>
      <w:r>
        <w:instrText xml:space="preserve"> REF Ref_Squires_2013 \h </w:instrText>
      </w:r>
      <w:r w:rsidR="00C51EBF">
        <w:fldChar w:fldCharType="separate"/>
      </w:r>
      <w:r w:rsidR="00DC0366">
        <w:rPr>
          <w:noProof/>
        </w:rPr>
        <w:t>15</w:t>
      </w:r>
      <w:r w:rsidR="00C51EBF">
        <w:fldChar w:fldCharType="end"/>
      </w:r>
      <w:r>
        <w:t>].</w:t>
      </w:r>
    </w:p>
    <w:p w:rsidR="00F31F8B" w:rsidRDefault="00F31F8B" w:rsidP="00B026E4">
      <w:pPr>
        <w:pStyle w:val="ListParagraph"/>
        <w:numPr>
          <w:ilvl w:val="1"/>
          <w:numId w:val="17"/>
        </w:numPr>
        <w:ind w:left="1080"/>
      </w:pPr>
      <w:r w:rsidRPr="00467BDD">
        <w:t>Provide an interface that can specify stimulation waveforms, locations, and intervals that can be updated based on data from the recording electrodes</w:t>
      </w:r>
    </w:p>
    <w:p w:rsidR="006C7A65" w:rsidRPr="00467BDD" w:rsidRDefault="00601106" w:rsidP="006C7A65">
      <w:pPr>
        <w:pStyle w:val="ListParagraph"/>
        <w:ind w:left="1440" w:firstLine="0"/>
      </w:pPr>
      <w:r>
        <w:t>The DA</w:t>
      </w:r>
      <w:r w:rsidR="006C7A65">
        <w:t xml:space="preserve">SCC provides a scripting language for defining recording intervals, stimulation waveforms, and stimulation intervals, but does not have provisions for analyzing recorded data and adjusting stimulation strategy.  </w:t>
      </w:r>
    </w:p>
    <w:p w:rsidR="00F31F8B" w:rsidRDefault="00F31F8B" w:rsidP="00B026E4">
      <w:pPr>
        <w:pStyle w:val="ListParagraph"/>
        <w:numPr>
          <w:ilvl w:val="0"/>
          <w:numId w:val="17"/>
        </w:numPr>
        <w:ind w:left="720"/>
      </w:pPr>
      <w:r w:rsidRPr="00467BDD">
        <w:t>Utilize Low-Noise Amplifier described in [</w:t>
      </w:r>
      <w:r w:rsidR="00C51EBF">
        <w:fldChar w:fldCharType="begin"/>
      </w:r>
      <w:r>
        <w:instrText xml:space="preserve"> REF Ref_Stahl_2009 \h </w:instrText>
      </w:r>
      <w:r w:rsidR="00C51EBF">
        <w:fldChar w:fldCharType="separate"/>
      </w:r>
      <w:r w:rsidR="00DC0366">
        <w:rPr>
          <w:noProof/>
        </w:rPr>
        <w:t>9</w:t>
      </w:r>
      <w:r w:rsidR="00C51EBF">
        <w:fldChar w:fldCharType="end"/>
      </w:r>
      <w:r w:rsidRPr="00467BDD">
        <w:t>]</w:t>
      </w:r>
    </w:p>
    <w:p w:rsidR="00F858EE" w:rsidRPr="00467BDD" w:rsidRDefault="00F858EE" w:rsidP="00F858EE">
      <w:pPr>
        <w:pStyle w:val="ListParagraph"/>
        <w:ind w:firstLine="0"/>
      </w:pPr>
      <w:r>
        <w:t xml:space="preserve">The Low-Noise Amplifier, also known as the </w:t>
      </w:r>
      <w:r w:rsidR="0033047B">
        <w:t>Preamp</w:t>
      </w:r>
      <w:r>
        <w:t>, is successfully utilized with the DASS; though, not all features are tested.</w:t>
      </w:r>
    </w:p>
    <w:p w:rsidR="00F31F8B" w:rsidRDefault="00F31F8B" w:rsidP="00B026E4">
      <w:pPr>
        <w:pStyle w:val="ListParagraph"/>
        <w:numPr>
          <w:ilvl w:val="1"/>
          <w:numId w:val="17"/>
        </w:numPr>
        <w:ind w:left="1080"/>
      </w:pPr>
      <w:r w:rsidRPr="00467BDD">
        <w:t>Connect to each Low-Noise Amplifier channel with a PCI-Express card edge connector</w:t>
      </w:r>
    </w:p>
    <w:p w:rsidR="00F858EE" w:rsidRPr="00467BDD" w:rsidRDefault="00F858EE" w:rsidP="00F858EE">
      <w:pPr>
        <w:pStyle w:val="ListParagraph"/>
        <w:ind w:left="1440" w:firstLine="0"/>
      </w:pPr>
      <w:r>
        <w:t xml:space="preserve">Eight PCI-Express card edge connector sockets are available on the Electrophysiology Interface </w:t>
      </w:r>
      <w:r w:rsidR="0033047B">
        <w:t>board</w:t>
      </w:r>
      <w:r>
        <w:t xml:space="preserve"> as described in [</w:t>
      </w:r>
      <w:r w:rsidR="00C51EBF">
        <w:fldChar w:fldCharType="begin"/>
      </w:r>
      <w:r>
        <w:instrText xml:space="preserve"> REF Ref_Squires_2013 \h </w:instrText>
      </w:r>
      <w:r w:rsidR="00C51EBF">
        <w:fldChar w:fldCharType="separate"/>
      </w:r>
      <w:r w:rsidR="00DC0366">
        <w:rPr>
          <w:noProof/>
        </w:rPr>
        <w:t>15</w:t>
      </w:r>
      <w:r w:rsidR="00C51EBF">
        <w:fldChar w:fldCharType="end"/>
      </w:r>
      <w:r>
        <w:t>].</w:t>
      </w:r>
    </w:p>
    <w:p w:rsidR="00F31F8B" w:rsidRDefault="00F31F8B" w:rsidP="00B026E4">
      <w:pPr>
        <w:pStyle w:val="ListParagraph"/>
        <w:numPr>
          <w:ilvl w:val="1"/>
          <w:numId w:val="17"/>
        </w:numPr>
        <w:ind w:left="1080"/>
        <w:rPr>
          <w:rStyle w:val="questiontext"/>
        </w:rPr>
      </w:pPr>
      <w:r w:rsidRPr="00467BDD">
        <w:t xml:space="preserve">Provide </w:t>
      </w:r>
      <w:r w:rsidR="00F858EE">
        <w:t>±</w:t>
      </w:r>
      <w:r w:rsidRPr="00601106">
        <w:t>7</w:t>
      </w:r>
      <w:r w:rsidRPr="00601106">
        <w:rPr>
          <w:rStyle w:val="questiontext"/>
        </w:rPr>
        <w:t xml:space="preserve">V to </w:t>
      </w:r>
      <w:r w:rsidR="00F858EE" w:rsidRPr="00601106">
        <w:t>±</w:t>
      </w:r>
      <w:r w:rsidRPr="00601106">
        <w:rPr>
          <w:rStyle w:val="questiontext"/>
        </w:rPr>
        <w:t>15V</w:t>
      </w:r>
      <w:r w:rsidRPr="00467BDD">
        <w:rPr>
          <w:rStyle w:val="questiontext"/>
        </w:rPr>
        <w:t xml:space="preserve"> analog voltage supplies and ground via the card edge connector</w:t>
      </w:r>
    </w:p>
    <w:p w:rsidR="00F858EE" w:rsidRPr="00467BDD" w:rsidRDefault="00F858EE" w:rsidP="00F858EE">
      <w:pPr>
        <w:pStyle w:val="ListParagraph"/>
        <w:ind w:left="1440" w:firstLine="0"/>
        <w:rPr>
          <w:rStyle w:val="questiontext"/>
        </w:rPr>
      </w:pPr>
      <w:r>
        <w:rPr>
          <w:rStyle w:val="questiontext"/>
        </w:rPr>
        <w:t xml:space="preserve">The Electrophysiology Interface </w:t>
      </w:r>
      <w:r w:rsidR="0033047B">
        <w:rPr>
          <w:rStyle w:val="questiontext"/>
        </w:rPr>
        <w:t>board</w:t>
      </w:r>
      <w:r>
        <w:rPr>
          <w:rStyle w:val="questiontext"/>
        </w:rPr>
        <w:t xml:space="preserve"> connects its analog voltage supply inputs, which tolerate </w:t>
      </w:r>
      <w:r>
        <w:t>±</w:t>
      </w:r>
      <w:r w:rsidRPr="00601106">
        <w:t>7</w:t>
      </w:r>
      <w:r w:rsidRPr="00601106">
        <w:rPr>
          <w:rStyle w:val="questiontext"/>
        </w:rPr>
        <w:t xml:space="preserve">V to </w:t>
      </w:r>
      <w:r w:rsidRPr="00601106">
        <w:t>±</w:t>
      </w:r>
      <w:r w:rsidRPr="00601106">
        <w:rPr>
          <w:rStyle w:val="questiontext"/>
        </w:rPr>
        <w:t>15V</w:t>
      </w:r>
      <w:r>
        <w:rPr>
          <w:rStyle w:val="questiontext"/>
        </w:rPr>
        <w:t xml:space="preserve">, to the </w:t>
      </w:r>
      <w:r w:rsidR="0033047B">
        <w:rPr>
          <w:rStyle w:val="questiontext"/>
        </w:rPr>
        <w:t>Preamp</w:t>
      </w:r>
      <w:r>
        <w:rPr>
          <w:rStyle w:val="questiontext"/>
        </w:rPr>
        <w:t xml:space="preserve"> connectors as</w:t>
      </w:r>
      <w:r w:rsidRPr="00F858EE">
        <w:t xml:space="preserve"> </w:t>
      </w:r>
      <w:r>
        <w:t>described in [</w:t>
      </w:r>
      <w:r w:rsidR="00C51EBF">
        <w:fldChar w:fldCharType="begin"/>
      </w:r>
      <w:r>
        <w:instrText xml:space="preserve"> REF Ref_Squires_2013 \h </w:instrText>
      </w:r>
      <w:r w:rsidR="00C51EBF">
        <w:fldChar w:fldCharType="separate"/>
      </w:r>
      <w:r w:rsidR="00DC0366">
        <w:rPr>
          <w:noProof/>
        </w:rPr>
        <w:t>15</w:t>
      </w:r>
      <w:r w:rsidR="00C51EBF">
        <w:fldChar w:fldCharType="end"/>
      </w:r>
      <w:r>
        <w:t>].</w:t>
      </w:r>
      <w:r>
        <w:rPr>
          <w:rStyle w:val="questiontext"/>
        </w:rPr>
        <w:t xml:space="preserve"> </w:t>
      </w:r>
    </w:p>
    <w:p w:rsidR="00F31F8B" w:rsidRDefault="00F31F8B" w:rsidP="00B026E4">
      <w:pPr>
        <w:pStyle w:val="ListParagraph"/>
        <w:numPr>
          <w:ilvl w:val="1"/>
          <w:numId w:val="17"/>
        </w:numPr>
        <w:ind w:left="1080"/>
        <w:rPr>
          <w:rStyle w:val="questiontext"/>
        </w:rPr>
      </w:pPr>
      <w:r w:rsidRPr="00467BDD">
        <w:rPr>
          <w:rStyle w:val="questiontext"/>
        </w:rPr>
        <w:t>Provide ability to independently switch four digital inputs for each channel, 0</w:t>
      </w:r>
      <w:r w:rsidRPr="00467BDD">
        <w:rPr>
          <w:rStyle w:val="questiontext"/>
          <w:vertAlign w:val="subscript"/>
        </w:rPr>
        <w:t xml:space="preserve">IH </w:t>
      </w:r>
      <w:r w:rsidRPr="00467BDD">
        <w:rPr>
          <w:rStyle w:val="questiontext"/>
        </w:rPr>
        <w:t>= 0.8</w:t>
      </w:r>
      <w:r w:rsidRPr="00601106">
        <w:rPr>
          <w:rStyle w:val="questiontext"/>
        </w:rPr>
        <w:t>V</w:t>
      </w:r>
      <w:r w:rsidRPr="00467BDD">
        <w:rPr>
          <w:rStyle w:val="questiontext"/>
        </w:rPr>
        <w:t xml:space="preserve"> and 1</w:t>
      </w:r>
      <w:r w:rsidRPr="00467BDD">
        <w:rPr>
          <w:rStyle w:val="questiontext"/>
          <w:vertAlign w:val="subscript"/>
        </w:rPr>
        <w:t xml:space="preserve">IL </w:t>
      </w:r>
      <w:r w:rsidRPr="00467BDD">
        <w:rPr>
          <w:rStyle w:val="questiontext"/>
        </w:rPr>
        <w:t>= 2.4V</w:t>
      </w:r>
    </w:p>
    <w:p w:rsidR="00F858EE" w:rsidRPr="00467BDD" w:rsidRDefault="00F858EE" w:rsidP="00F858EE">
      <w:pPr>
        <w:ind w:left="1440" w:firstLine="0"/>
        <w:rPr>
          <w:rStyle w:val="questiontext"/>
        </w:rPr>
      </w:pPr>
      <w:r>
        <w:rPr>
          <w:rStyle w:val="questiontext"/>
        </w:rPr>
        <w:lastRenderedPageBreak/>
        <w:t xml:space="preserve">The CPLD on the Electrophysiology Interface </w:t>
      </w:r>
      <w:r w:rsidR="0033047B">
        <w:rPr>
          <w:rStyle w:val="questiontext"/>
        </w:rPr>
        <w:t>board</w:t>
      </w:r>
      <w:r>
        <w:rPr>
          <w:rStyle w:val="questiontext"/>
        </w:rPr>
        <w:t xml:space="preserve"> enables the FPGA to control each digital input on every </w:t>
      </w:r>
      <w:r w:rsidR="0033047B">
        <w:rPr>
          <w:rStyle w:val="questiontext"/>
        </w:rPr>
        <w:t>Preamp</w:t>
      </w:r>
      <w:r>
        <w:rPr>
          <w:rStyle w:val="questiontext"/>
        </w:rPr>
        <w:t xml:space="preserve"> channel and voltage compatibility is shown in [</w:t>
      </w:r>
      <w:r w:rsidR="00C51EBF">
        <w:rPr>
          <w:rStyle w:val="questiontext"/>
        </w:rPr>
        <w:fldChar w:fldCharType="begin"/>
      </w:r>
      <w:r>
        <w:rPr>
          <w:rStyle w:val="questiontext"/>
        </w:rPr>
        <w:instrText xml:space="preserve"> REF Ref_Squires_2013 \h </w:instrText>
      </w:r>
      <w:r w:rsidR="00C51EBF">
        <w:rPr>
          <w:rStyle w:val="questiontext"/>
        </w:rPr>
      </w:r>
      <w:r w:rsidR="00C51EBF">
        <w:rPr>
          <w:rStyle w:val="questiontext"/>
        </w:rPr>
        <w:fldChar w:fldCharType="separate"/>
      </w:r>
      <w:r w:rsidR="00DC0366">
        <w:rPr>
          <w:noProof/>
        </w:rPr>
        <w:t>15</w:t>
      </w:r>
      <w:r w:rsidR="00C51EBF">
        <w:rPr>
          <w:rStyle w:val="questiontext"/>
        </w:rPr>
        <w:fldChar w:fldCharType="end"/>
      </w:r>
      <w:r>
        <w:rPr>
          <w:rStyle w:val="questiontext"/>
        </w:rPr>
        <w:t>], but a logic configuration for the CPLD is not written.</w:t>
      </w:r>
    </w:p>
    <w:p w:rsidR="00F31F8B" w:rsidRDefault="00F31F8B" w:rsidP="00B026E4">
      <w:pPr>
        <w:pStyle w:val="ListParagraph"/>
        <w:numPr>
          <w:ilvl w:val="1"/>
          <w:numId w:val="17"/>
        </w:numPr>
        <w:ind w:left="1080"/>
        <w:rPr>
          <w:rStyle w:val="questiontext"/>
        </w:rPr>
      </w:pPr>
      <w:r w:rsidRPr="00467BDD">
        <w:rPr>
          <w:rStyle w:val="questiontext"/>
        </w:rPr>
        <w:t>Route differential analog input to the card edge connector for each channel</w:t>
      </w:r>
    </w:p>
    <w:p w:rsidR="00F858EE" w:rsidRPr="00467BDD" w:rsidRDefault="00F858EE" w:rsidP="00F858EE">
      <w:pPr>
        <w:ind w:left="1440" w:firstLine="0"/>
        <w:rPr>
          <w:rStyle w:val="questiontext"/>
        </w:rPr>
      </w:pPr>
      <w:r>
        <w:rPr>
          <w:rStyle w:val="questiontext"/>
        </w:rPr>
        <w:t xml:space="preserve">The differential inputs of the </w:t>
      </w:r>
      <w:r w:rsidR="0033047B">
        <w:rPr>
          <w:rStyle w:val="questiontext"/>
        </w:rPr>
        <w:t>Preamp</w:t>
      </w:r>
      <w:r>
        <w:rPr>
          <w:rStyle w:val="questiontext"/>
        </w:rPr>
        <w:t>s are routed to a terminal block for simple connection to recording electrodes as described in [</w:t>
      </w:r>
      <w:r w:rsidR="00C51EBF">
        <w:rPr>
          <w:rStyle w:val="questiontext"/>
        </w:rPr>
        <w:fldChar w:fldCharType="begin"/>
      </w:r>
      <w:r>
        <w:rPr>
          <w:rStyle w:val="questiontext"/>
        </w:rPr>
        <w:instrText xml:space="preserve"> REF Ref_Squires_2013 \h </w:instrText>
      </w:r>
      <w:r w:rsidR="00C51EBF">
        <w:rPr>
          <w:rStyle w:val="questiontext"/>
        </w:rPr>
      </w:r>
      <w:r w:rsidR="00C51EBF">
        <w:rPr>
          <w:rStyle w:val="questiontext"/>
        </w:rPr>
        <w:fldChar w:fldCharType="separate"/>
      </w:r>
      <w:r w:rsidR="00DC0366">
        <w:rPr>
          <w:noProof/>
        </w:rPr>
        <w:t>15</w:t>
      </w:r>
      <w:r w:rsidR="00C51EBF">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 xml:space="preserve">Convert the </w:t>
      </w:r>
      <w:r w:rsidRPr="00601106">
        <w:rPr>
          <w:rStyle w:val="questiontext"/>
        </w:rPr>
        <w:t>20Hz to 14.6kHz</w:t>
      </w:r>
      <w:r w:rsidRPr="00467BDD">
        <w:rPr>
          <w:rStyle w:val="questiontext"/>
        </w:rPr>
        <w:t xml:space="preserve"> analog output signal [</w:t>
      </w:r>
      <w:r w:rsidR="00C51EBF">
        <w:rPr>
          <w:rStyle w:val="questiontext"/>
        </w:rPr>
        <w:fldChar w:fldCharType="begin"/>
      </w:r>
      <w:r>
        <w:rPr>
          <w:rStyle w:val="questiontext"/>
        </w:rPr>
        <w:instrText xml:space="preserve"> REF Ref_Stahl_2009 \h </w:instrText>
      </w:r>
      <w:r w:rsidR="00C51EBF">
        <w:rPr>
          <w:rStyle w:val="questiontext"/>
        </w:rPr>
      </w:r>
      <w:r w:rsidR="00C51EBF">
        <w:rPr>
          <w:rStyle w:val="questiontext"/>
        </w:rPr>
        <w:fldChar w:fldCharType="separate"/>
      </w:r>
      <w:r w:rsidR="00DC0366">
        <w:rPr>
          <w:noProof/>
        </w:rPr>
        <w:t>9</w:t>
      </w:r>
      <w:r w:rsidR="00C51EBF">
        <w:rPr>
          <w:rStyle w:val="questiontext"/>
        </w:rPr>
        <w:fldChar w:fldCharType="end"/>
      </w:r>
      <w:r w:rsidRPr="00467BDD">
        <w:rPr>
          <w:rStyle w:val="questiontext"/>
        </w:rPr>
        <w:t>] to digital samples</w:t>
      </w:r>
    </w:p>
    <w:p w:rsidR="00F858EE" w:rsidRPr="00467BDD" w:rsidRDefault="00F858EE" w:rsidP="00F858EE">
      <w:pPr>
        <w:pStyle w:val="ListParagraph"/>
        <w:ind w:left="1440" w:firstLine="0"/>
        <w:rPr>
          <w:rStyle w:val="questiontext"/>
        </w:rPr>
      </w:pPr>
      <w:r>
        <w:rPr>
          <w:rStyle w:val="questiontext"/>
        </w:rPr>
        <w:t xml:space="preserve">An AD7606 ADC converts the </w:t>
      </w:r>
      <w:r w:rsidR="0033047B">
        <w:rPr>
          <w:rStyle w:val="questiontext"/>
        </w:rPr>
        <w:t>Preamp</w:t>
      </w:r>
      <w:r>
        <w:rPr>
          <w:rStyle w:val="questiontext"/>
        </w:rPr>
        <w:t xml:space="preserve"> output voltage to digital samples, has an analog low-pass input filter with a corner frequency of </w:t>
      </w:r>
      <w:proofErr w:type="gramStart"/>
      <w:r>
        <w:rPr>
          <w:rStyle w:val="questiontext"/>
        </w:rPr>
        <w:t>23kHz</w:t>
      </w:r>
      <w:proofErr w:type="gramEnd"/>
      <w:r>
        <w:rPr>
          <w:rStyle w:val="questiontext"/>
        </w:rPr>
        <w:t>, and can sample at up to 200kS/s, satisfying the sampling theorem, as described in [</w:t>
      </w:r>
      <w:r w:rsidR="00C51EBF">
        <w:rPr>
          <w:rStyle w:val="questiontext"/>
        </w:rPr>
        <w:fldChar w:fldCharType="begin"/>
      </w:r>
      <w:r>
        <w:rPr>
          <w:rStyle w:val="questiontext"/>
        </w:rPr>
        <w:instrText xml:space="preserve"> REF Ref_Squires_2013 \h </w:instrText>
      </w:r>
      <w:r w:rsidR="00C51EBF">
        <w:rPr>
          <w:rStyle w:val="questiontext"/>
        </w:rPr>
      </w:r>
      <w:r w:rsidR="00C51EBF">
        <w:rPr>
          <w:rStyle w:val="questiontext"/>
        </w:rPr>
        <w:fldChar w:fldCharType="separate"/>
      </w:r>
      <w:r w:rsidR="00DC0366">
        <w:rPr>
          <w:noProof/>
        </w:rPr>
        <w:t>15</w:t>
      </w:r>
      <w:r w:rsidR="00C51EBF">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Route a single-ended stimulation signal to each channel</w:t>
      </w:r>
    </w:p>
    <w:p w:rsidR="00F858EE" w:rsidRPr="00467BDD" w:rsidRDefault="00F858EE" w:rsidP="00F858EE">
      <w:pPr>
        <w:pStyle w:val="ListParagraph"/>
        <w:ind w:left="1440" w:firstLine="0"/>
        <w:rPr>
          <w:rStyle w:val="questiontext"/>
        </w:rPr>
      </w:pPr>
      <w:r>
        <w:rPr>
          <w:rStyle w:val="questiontext"/>
        </w:rPr>
        <w:t xml:space="preserve">Four unique stimulation channels with differential outputs are connected single ended to the eight </w:t>
      </w:r>
      <w:r w:rsidR="0033047B">
        <w:rPr>
          <w:rStyle w:val="questiontext"/>
        </w:rPr>
        <w:t>Preamp</w:t>
      </w:r>
      <w:r>
        <w:rPr>
          <w:rStyle w:val="questiontext"/>
        </w:rPr>
        <w:t xml:space="preserve"> connectors as described in [</w:t>
      </w:r>
      <w:r w:rsidR="00C51EBF">
        <w:rPr>
          <w:rStyle w:val="questiontext"/>
        </w:rPr>
        <w:fldChar w:fldCharType="begin"/>
      </w:r>
      <w:r>
        <w:rPr>
          <w:rStyle w:val="questiontext"/>
        </w:rPr>
        <w:instrText xml:space="preserve"> REF Ref_Squires_2013 \h </w:instrText>
      </w:r>
      <w:r w:rsidR="00C51EBF">
        <w:rPr>
          <w:rStyle w:val="questiontext"/>
        </w:rPr>
      </w:r>
      <w:r w:rsidR="00C51EBF">
        <w:rPr>
          <w:rStyle w:val="questiontext"/>
        </w:rPr>
        <w:fldChar w:fldCharType="separate"/>
      </w:r>
      <w:r w:rsidR="00DC0366">
        <w:rPr>
          <w:noProof/>
        </w:rPr>
        <w:t>15</w:t>
      </w:r>
      <w:r w:rsidR="00C51EBF">
        <w:rPr>
          <w:rStyle w:val="questiontext"/>
        </w:rPr>
        <w:fldChar w:fldCharType="end"/>
      </w:r>
      <w:r>
        <w:rPr>
          <w:rStyle w:val="questiontext"/>
        </w:rPr>
        <w:t>].</w:t>
      </w:r>
    </w:p>
    <w:p w:rsidR="003D16E7" w:rsidRDefault="00772B91" w:rsidP="000C42E5">
      <w:pPr>
        <w:pStyle w:val="Heading1"/>
      </w:pPr>
      <w:bookmarkStart w:id="1341" w:name="_Toc373086248"/>
      <w:r w:rsidRPr="00467BDD">
        <w:t>Conclusions</w:t>
      </w:r>
      <w:bookmarkEnd w:id="1341"/>
    </w:p>
    <w:p w:rsidR="00F62D3B" w:rsidRDefault="00F62D3B" w:rsidP="00F62D3B">
      <w:pPr>
        <w:rPr>
          <w:ins w:id="1342" w:author="kbatzer" w:date="2013-11-24T19:30:00Z"/>
        </w:rPr>
      </w:pPr>
      <w:ins w:id="1343" w:author="kbatzer" w:date="2013-11-24T19:30:00Z">
        <w:r>
          <w:t xml:space="preserve">The Data Acquisition and Stimulation System (DASS) </w:t>
        </w:r>
        <w:proofErr w:type="gramStart"/>
        <w:r>
          <w:t>provides</w:t>
        </w:r>
        <w:proofErr w:type="gramEnd"/>
        <w:r>
          <w:t xml:space="preserve"> a viable option for performing electrophysiology experiments.  As designed, eight channels of acquisition and four channels of arbitrary waveform generation are supported, sufficient for performing the earthworm experiment or performing initial work with </w:t>
        </w:r>
        <w:proofErr w:type="spellStart"/>
        <w:r>
          <w:t>MEAs.</w:t>
        </w:r>
        <w:proofErr w:type="spellEnd"/>
        <w:r>
          <w:t xml:space="preserve">  The system is certainly not limited to the considered use cases; its features are likely to align with many other electrophysiological applications not yet investigated.  The DASS is an </w:t>
        </w:r>
        <w:r>
          <w:lastRenderedPageBreak/>
          <w:t xml:space="preserve">integral effort in expanding the capabilities of the Neurobiology Engineering Laboratory at Western Michigan University.  </w:t>
        </w:r>
      </w:ins>
    </w:p>
    <w:p w:rsidR="00F62D3B" w:rsidRPr="008913F7" w:rsidRDefault="00F62D3B" w:rsidP="00F62D3B">
      <w:pPr>
        <w:ind w:firstLine="0"/>
        <w:rPr>
          <w:ins w:id="1344" w:author="kbatzer" w:date="2013-11-24T19:30:00Z"/>
          <w:b/>
        </w:rPr>
        <w:pPrChange w:id="1345" w:author="kbatzer" w:date="2013-11-24T19:31:00Z">
          <w:pPr/>
        </w:pPrChange>
      </w:pPr>
      <w:ins w:id="1346" w:author="kbatzer" w:date="2013-11-24T19:30:00Z">
        <w:r w:rsidRPr="008913F7">
          <w:rPr>
            <w:b/>
          </w:rPr>
          <w:t>Future Expansion</w:t>
        </w:r>
      </w:ins>
    </w:p>
    <w:p w:rsidR="00F62D3B" w:rsidRDefault="00F62D3B" w:rsidP="00F62D3B">
      <w:pPr>
        <w:rPr>
          <w:ins w:id="1347" w:author="kbatzer" w:date="2013-11-24T19:30:00Z"/>
        </w:rPr>
      </w:pPr>
      <w:ins w:id="1348" w:author="kbatzer" w:date="2013-11-24T19:30:00Z">
        <w:r>
          <w:t xml:space="preserve">One of the major goals of the current design was leaving the architecture open for future expansion.  </w:t>
        </w:r>
      </w:ins>
      <w:ins w:id="1349" w:author="kbatzer" w:date="2013-11-24T19:31:00Z">
        <w:r>
          <w:t>A future targ</w:t>
        </w:r>
      </w:ins>
      <w:ins w:id="1350" w:author="kbatzer" w:date="2013-11-24T19:32:00Z">
        <w:r>
          <w:t>et is</w:t>
        </w:r>
      </w:ins>
      <w:ins w:id="1351" w:author="kbatzer" w:date="2013-11-24T19:30:00Z">
        <w:r>
          <w:t xml:space="preserve"> full support of the 60 channels of a MEA.  An initial discussion was provided in [</w:t>
        </w:r>
      </w:ins>
      <w:ins w:id="1352" w:author="kbatzer" w:date="2013-11-24T19:32:00Z">
        <w:r>
          <w:fldChar w:fldCharType="begin"/>
        </w:r>
        <w:r>
          <w:instrText xml:space="preserve"> REF Ref_Squires_2013 \h </w:instrText>
        </w:r>
      </w:ins>
      <w:r>
        <w:fldChar w:fldCharType="separate"/>
      </w:r>
      <w:ins w:id="1353" w:author="kbatzer" w:date="2013-11-24T19:54:00Z">
        <w:r w:rsidR="00DC0366">
          <w:rPr>
            <w:noProof/>
          </w:rPr>
          <w:t>15</w:t>
        </w:r>
      </w:ins>
      <w:ins w:id="1354" w:author="kbatzer" w:date="2013-11-24T19:32:00Z">
        <w:r>
          <w:fldChar w:fldCharType="end"/>
        </w:r>
      </w:ins>
      <w:ins w:id="1355" w:author="kbatzer" w:date="2013-11-24T19:30:00Z">
        <w:r>
          <w:t xml:space="preserve">] of possible hardware architecture.  From a software/firmware perspective the main area of concern is the required acquisition data rates.  Assuming a worst case linear increase in acquisition packet size resulting in a 256 byte packet, a 64 channel system would have 11.2896 Mbytes/s, calculated as: </w:t>
        </w:r>
      </w:ins>
    </w:p>
    <w:p w:rsidR="00F62D3B" w:rsidRDefault="00F62D3B" w:rsidP="00F62D3B">
      <w:pPr>
        <w:rPr>
          <w:ins w:id="1356" w:author="kbatzer" w:date="2013-11-24T19:30:00Z"/>
        </w:rPr>
      </w:pPr>
      <m:oMathPara>
        <m:oMath>
          <w:ins w:id="1357" w:author="kbatzer" w:date="2013-11-24T19:30:00Z">
            <m:r>
              <w:rPr>
                <w:rFonts w:ascii="Cambria Math" w:hAnsi="Cambria Math"/>
              </w:rPr>
              <m:t xml:space="preserve">Packetized ADC Data= </m:t>
            </m:r>
          </w:ins>
          <m:f>
            <m:fPr>
              <m:ctrlPr>
                <w:ins w:id="1358" w:author="kbatzer" w:date="2013-11-24T19:30:00Z">
                  <w:rPr>
                    <w:rFonts w:ascii="Cambria Math" w:hAnsi="Cambria Math"/>
                    <w:i/>
                  </w:rPr>
                </w:ins>
              </m:ctrlPr>
            </m:fPr>
            <m:num>
              <w:ins w:id="1359" w:author="kbatzer" w:date="2013-11-24T19:30:00Z">
                <m:r>
                  <w:rPr>
                    <w:rFonts w:ascii="Cambria Math" w:hAnsi="Cambria Math"/>
                  </w:rPr>
                  <m:t>256 bytes*44100Hz</m:t>
                </m:r>
              </w:ins>
            </m:num>
            <m:den>
              <w:ins w:id="1360" w:author="kbatzer" w:date="2013-11-24T19:30:00Z">
                <m:r>
                  <w:rPr>
                    <w:rFonts w:ascii="Cambria Math" w:hAnsi="Cambria Math"/>
                  </w:rPr>
                  <m:t>1000000</m:t>
                </m:r>
              </w:ins>
            </m:den>
          </m:f>
          <w:ins w:id="1361" w:author="kbatzer" w:date="2013-11-24T19:30:00Z">
            <m:r>
              <w:rPr>
                <w:rFonts w:ascii="Cambria Math" w:hAnsi="Cambria Math"/>
              </w:rPr>
              <m:t xml:space="preserve">=11.2896 </m:t>
            </m:r>
            <m:r>
              <m:rPr>
                <m:sty m:val="p"/>
              </m:rPr>
              <w:rPr>
                <w:rFonts w:ascii="Cambria Math" w:hAnsi="Cambria Math"/>
              </w:rPr>
              <m:t>Mbytes</m:t>
            </m:r>
            <m:r>
              <w:rPr>
                <w:rFonts w:ascii="Cambria Math" w:hAnsi="Cambria Math"/>
              </w:rPr>
              <m:t>/s</m:t>
            </m:r>
          </w:ins>
        </m:oMath>
      </m:oMathPara>
    </w:p>
    <w:p w:rsidR="00F62D3B" w:rsidRDefault="00F62D3B" w:rsidP="00F62D3B">
      <w:pPr>
        <w:ind w:firstLine="0"/>
        <w:rPr>
          <w:ins w:id="1362" w:author="kbatzer" w:date="2013-11-24T19:30:00Z"/>
        </w:rPr>
        <w:pPrChange w:id="1363" w:author="kbatzer" w:date="2013-11-24T19:32:00Z">
          <w:pPr/>
        </w:pPrChange>
      </w:pPr>
      <w:ins w:id="1364" w:author="kbatzer" w:date="2013-11-24T19:30:00Z">
        <w:r>
          <w:t>This data rate exceeds the previously calculated interrupt mode max throughput of 8.192 Mbytes/s, discussed in [] and calculated as:</w:t>
        </w:r>
      </w:ins>
    </w:p>
    <w:p w:rsidR="00F62D3B" w:rsidRDefault="00F62D3B" w:rsidP="00F62D3B">
      <w:pPr>
        <w:rPr>
          <w:ins w:id="1365" w:author="kbatzer" w:date="2013-11-24T19:30:00Z"/>
        </w:rPr>
      </w:pPr>
      <m:oMathPara>
        <m:oMath>
          <w:ins w:id="1366" w:author="kbatzer" w:date="2013-11-24T19:30:00Z">
            <m:r>
              <w:rPr>
                <w:rFonts w:ascii="Cambria Math" w:hAnsi="Cambria Math"/>
              </w:rPr>
              <m:t xml:space="preserve">Interrupt Mode Bandwidth=1024 bytes* </m:t>
            </m:r>
          </w:ins>
          <m:f>
            <m:fPr>
              <m:ctrlPr>
                <w:ins w:id="1367" w:author="kbatzer" w:date="2013-11-24T19:30:00Z">
                  <w:rPr>
                    <w:rFonts w:ascii="Cambria Math" w:hAnsi="Cambria Math"/>
                    <w:i/>
                  </w:rPr>
                </w:ins>
              </m:ctrlPr>
            </m:fPr>
            <m:num>
              <w:ins w:id="1368" w:author="kbatzer" w:date="2013-11-24T19:30:00Z">
                <m:r>
                  <w:rPr>
                    <w:rFonts w:ascii="Cambria Math" w:hAnsi="Cambria Math"/>
                  </w:rPr>
                  <m:t>1</m:t>
                </m:r>
              </w:ins>
            </m:num>
            <m:den>
              <w:ins w:id="1369" w:author="kbatzer" w:date="2013-11-24T19:30:00Z">
                <m:r>
                  <w:rPr>
                    <w:rFonts w:ascii="Cambria Math" w:hAnsi="Cambria Math"/>
                  </w:rPr>
                  <m:t>125 microseconds</m:t>
                </m:r>
              </w:ins>
            </m:den>
          </m:f>
          <w:ins w:id="1370" w:author="kbatzer" w:date="2013-11-24T19:30:00Z">
            <m:r>
              <w:rPr>
                <w:rFonts w:ascii="Cambria Math" w:hAnsi="Cambria Math"/>
              </w:rPr>
              <m:t>=8.192 Mbytes/s</m:t>
            </m:r>
          </w:ins>
        </m:oMath>
      </m:oMathPara>
    </w:p>
    <w:p w:rsidR="00F62D3B" w:rsidRDefault="00F62D3B" w:rsidP="00F62D3B">
      <w:pPr>
        <w:rPr>
          <w:ins w:id="1371" w:author="kbatzer" w:date="2013-11-24T19:30:00Z"/>
        </w:rPr>
      </w:pPr>
      <w:ins w:id="1372" w:author="kbatzer" w:date="2013-11-24T19:30:00Z">
        <w:r>
          <w:t xml:space="preserve">However, using a different FPGA could provide larger FIFOs and make it possible to not require the 125 microsecond latency that interrupt mode USB transfers provide.  With this relinquished, bulk transfers become possible with a maximum theoretical throughput of 60 Mbytes/s.  Despite the expectation that the full 60 Mbytes/s would not be achieved, it is reasonable to assume 11.2896 Mbytes/s of sustained bandwidth would be achievable. </w:t>
        </w:r>
      </w:ins>
    </w:p>
    <w:p w:rsidR="00F62D3B" w:rsidRDefault="00F62D3B" w:rsidP="00F62D3B">
      <w:pPr>
        <w:rPr>
          <w:ins w:id="1373" w:author="kbatzer" w:date="2013-11-24T19:30:00Z"/>
        </w:rPr>
      </w:pPr>
      <w:ins w:id="1374" w:author="kbatzer" w:date="2013-11-24T19:30:00Z">
        <w:r>
          <w:t>The FIFO size concern is better understood by reviewing the current amount of unresponsiveness from a Windows PC required to fill the current FIFO.  This is calculated as follows:</w:t>
        </w:r>
      </w:ins>
    </w:p>
    <w:p w:rsidR="00F62D3B" w:rsidRDefault="00F62D3B" w:rsidP="00F62D3B">
      <w:pPr>
        <w:rPr>
          <w:ins w:id="1375" w:author="kbatzer" w:date="2013-11-24T19:30:00Z"/>
        </w:rPr>
      </w:pPr>
      <m:oMathPara>
        <m:oMath>
          <w:ins w:id="1376" w:author="kbatzer" w:date="2013-11-24T19:30:00Z">
            <m:r>
              <w:rPr>
                <w:rFonts w:ascii="Cambria Math" w:hAnsi="Cambria Math"/>
              </w:rPr>
              <w:lastRenderedPageBreak/>
              <m:t>Acq</m:t>
            </m:r>
          </w:ins>
          <w:ins w:id="1377" w:author="kbatzer" w:date="2013-11-24T19:33:00Z">
            <m:r>
              <w:rPr>
                <w:rFonts w:ascii="Cambria Math" w:hAnsi="Cambria Math"/>
              </w:rPr>
              <m:t>.</m:t>
            </m:r>
          </w:ins>
          <w:ins w:id="1378" w:author="kbatzer" w:date="2013-11-24T19:30:00Z">
            <m:r>
              <w:rPr>
                <w:rFonts w:ascii="Cambria Math" w:hAnsi="Cambria Math"/>
              </w:rPr>
              <m:t xml:space="preserve"> FIFO Fill Time=</m:t>
            </m:r>
          </w:ins>
          <m:f>
            <m:fPr>
              <m:ctrlPr>
                <w:ins w:id="1379" w:author="kbatzer" w:date="2013-11-24T19:30:00Z">
                  <w:rPr>
                    <w:rFonts w:ascii="Cambria Math" w:hAnsi="Cambria Math"/>
                    <w:i/>
                  </w:rPr>
                </w:ins>
              </m:ctrlPr>
            </m:fPr>
            <m:num>
              <m:d>
                <m:dPr>
                  <m:ctrlPr>
                    <w:ins w:id="1380" w:author="kbatzer" w:date="2013-11-24T19:30:00Z">
                      <w:rPr>
                        <w:rFonts w:ascii="Cambria Math" w:eastAsia="Calibri" w:hAnsi="Cambria Math"/>
                        <w:i/>
                        <w:sz w:val="22"/>
                        <w:szCs w:val="22"/>
                      </w:rPr>
                    </w:ins>
                  </m:ctrlPr>
                </m:dPr>
                <m:e>
                  <m:f>
                    <m:fPr>
                      <m:ctrlPr>
                        <w:ins w:id="1381" w:author="kbatzer" w:date="2013-11-24T19:30:00Z">
                          <w:rPr>
                            <w:rFonts w:ascii="Cambria Math" w:eastAsia="Calibri" w:hAnsi="Cambria Math"/>
                            <w:i/>
                            <w:sz w:val="22"/>
                            <w:szCs w:val="22"/>
                          </w:rPr>
                        </w:ins>
                      </m:ctrlPr>
                    </m:fPr>
                    <m:num>
                      <w:ins w:id="1382" w:author="kbatzer" w:date="2013-11-24T19:30:00Z">
                        <m:r>
                          <w:rPr>
                            <w:rFonts w:ascii="Cambria Math" w:hAnsi="Cambria Math"/>
                          </w:rPr>
                          <m:t>32768 byte FIFO</m:t>
                        </m:r>
                      </w:ins>
                    </m:num>
                    <m:den>
                      <w:ins w:id="1383" w:author="kbatzer" w:date="2013-11-24T19:30:00Z">
                        <m:r>
                          <w:rPr>
                            <w:rFonts w:ascii="Cambria Math" w:hAnsi="Cambria Math"/>
                          </w:rPr>
                          <m:t>32 byte packet</m:t>
                        </m:r>
                      </w:ins>
                    </m:den>
                  </m:f>
                  <w:ins w:id="1384" w:author="kbatzer" w:date="2013-11-24T19:30:00Z">
                    <m:r>
                      <w:rPr>
                        <w:rFonts w:ascii="Cambria Math" w:hAnsi="Cambria Math"/>
                      </w:rPr>
                      <m:t xml:space="preserve">* </m:t>
                    </m:r>
                  </w:ins>
                  <m:f>
                    <m:fPr>
                      <m:ctrlPr>
                        <w:ins w:id="1385" w:author="kbatzer" w:date="2013-11-24T19:30:00Z">
                          <w:rPr>
                            <w:rFonts w:ascii="Cambria Math" w:eastAsia="Calibri" w:hAnsi="Cambria Math"/>
                            <w:i/>
                            <w:sz w:val="22"/>
                            <w:szCs w:val="22"/>
                          </w:rPr>
                        </w:ins>
                      </m:ctrlPr>
                    </m:fPr>
                    <m:num>
                      <w:ins w:id="1386" w:author="kbatzer" w:date="2013-11-24T19:30:00Z">
                        <m:r>
                          <w:rPr>
                            <w:rFonts w:ascii="Cambria Math" w:hAnsi="Cambria Math"/>
                          </w:rPr>
                          <m:t>1</m:t>
                        </m:r>
                      </w:ins>
                    </m:num>
                    <m:den>
                      <w:ins w:id="1387" w:author="kbatzer" w:date="2013-11-24T19:30:00Z">
                        <m:r>
                          <w:rPr>
                            <w:rFonts w:ascii="Cambria Math" w:hAnsi="Cambria Math"/>
                          </w:rPr>
                          <m:t>44.1kHz</m:t>
                        </m:r>
                      </w:ins>
                    </m:den>
                  </m:f>
                </m:e>
              </m:d>
            </m:num>
            <m:den>
              <w:ins w:id="1388" w:author="kbatzer" w:date="2013-11-24T19:30:00Z">
                <m:r>
                  <w:rPr>
                    <w:rFonts w:ascii="Cambria Math" w:hAnsi="Cambria Math"/>
                  </w:rPr>
                  <m:t>1000</m:t>
                </m:r>
              </w:ins>
            </m:den>
          </m:f>
          <w:ins w:id="1389" w:author="kbatzer" w:date="2013-11-24T19:30:00Z">
            <m:r>
              <w:rPr>
                <w:rFonts w:ascii="Cambria Math" w:hAnsi="Cambria Math"/>
              </w:rPr>
              <m:t>=23.22 m</m:t>
            </m:r>
          </w:ins>
          <w:ins w:id="1390" w:author="kbatzer" w:date="2013-11-24T19:33:00Z">
            <m:r>
              <w:rPr>
                <w:rFonts w:ascii="Cambria Math" w:hAnsi="Cambria Math"/>
              </w:rPr>
              <m:t>s</m:t>
            </m:r>
          </w:ins>
          <w:ins w:id="1391" w:author="kbatzer" w:date="2013-11-24T19:30:00Z">
            <m:r>
              <w:rPr>
                <w:rFonts w:ascii="Cambria Math" w:hAnsi="Cambria Math"/>
              </w:rPr>
              <m:t xml:space="preserve"> </m:t>
            </m:r>
          </w:ins>
        </m:oMath>
      </m:oMathPara>
    </w:p>
    <w:p w:rsidR="00F62D3B" w:rsidRDefault="00F62D3B" w:rsidP="00F62D3B">
      <w:pPr>
        <w:ind w:firstLine="0"/>
        <w:rPr>
          <w:ins w:id="1392" w:author="kbatzer" w:date="2013-11-24T19:30:00Z"/>
        </w:rPr>
        <w:pPrChange w:id="1393" w:author="kbatzer" w:date="2013-11-24T19:33:00Z">
          <w:pPr/>
        </w:pPrChange>
      </w:pPr>
      <w:ins w:id="1394" w:author="kbatzer" w:date="2013-11-24T19:30:00Z">
        <w:r>
          <w:t>Additionally, the Cypress FIFOs are filled within the following time:</w:t>
        </w:r>
      </w:ins>
    </w:p>
    <w:p w:rsidR="00F62D3B" w:rsidRDefault="00F62D3B" w:rsidP="00F62D3B">
      <w:pPr>
        <w:rPr>
          <w:ins w:id="1395" w:author="kbatzer" w:date="2013-11-24T19:30:00Z"/>
        </w:rPr>
      </w:pPr>
      <m:oMathPara>
        <m:oMath>
          <w:ins w:id="1396" w:author="kbatzer" w:date="2013-11-24T19:30:00Z">
            <m:r>
              <w:rPr>
                <w:rFonts w:ascii="Cambria Math" w:hAnsi="Cambria Math"/>
              </w:rPr>
              <m:t>Cypress FIFO Fill Time=</m:t>
            </m:r>
          </w:ins>
          <m:f>
            <m:fPr>
              <m:ctrlPr>
                <w:ins w:id="1397" w:author="kbatzer" w:date="2013-11-24T19:30:00Z">
                  <w:rPr>
                    <w:rFonts w:ascii="Cambria Math" w:hAnsi="Cambria Math"/>
                    <w:i/>
                  </w:rPr>
                </w:ins>
              </m:ctrlPr>
            </m:fPr>
            <m:num>
              <m:d>
                <m:dPr>
                  <m:ctrlPr>
                    <w:ins w:id="1398" w:author="kbatzer" w:date="2013-11-24T19:30:00Z">
                      <w:rPr>
                        <w:rFonts w:ascii="Cambria Math" w:eastAsia="Calibri" w:hAnsi="Cambria Math"/>
                        <w:i/>
                        <w:sz w:val="22"/>
                        <w:szCs w:val="22"/>
                      </w:rPr>
                    </w:ins>
                  </m:ctrlPr>
                </m:dPr>
                <m:e>
                  <m:f>
                    <m:fPr>
                      <m:ctrlPr>
                        <w:ins w:id="1399" w:author="kbatzer" w:date="2013-11-24T19:30:00Z">
                          <w:rPr>
                            <w:rFonts w:ascii="Cambria Math" w:eastAsia="Calibri" w:hAnsi="Cambria Math"/>
                            <w:i/>
                            <w:sz w:val="22"/>
                            <w:szCs w:val="22"/>
                          </w:rPr>
                        </w:ins>
                      </m:ctrlPr>
                    </m:fPr>
                    <m:num>
                      <w:ins w:id="1400" w:author="kbatzer" w:date="2013-11-24T19:30:00Z">
                        <m:r>
                          <w:rPr>
                            <w:rFonts w:ascii="Cambria Math" w:hAnsi="Cambria Math"/>
                          </w:rPr>
                          <m:t>4096 byte FIFO</m:t>
                        </m:r>
                      </w:ins>
                    </m:num>
                    <m:den>
                      <w:ins w:id="1401" w:author="kbatzer" w:date="2013-11-24T19:30:00Z">
                        <m:r>
                          <w:rPr>
                            <w:rFonts w:ascii="Cambria Math" w:hAnsi="Cambria Math"/>
                          </w:rPr>
                          <m:t>32 byte packet</m:t>
                        </m:r>
                      </w:ins>
                    </m:den>
                  </m:f>
                  <w:ins w:id="1402" w:author="kbatzer" w:date="2013-11-24T19:30:00Z">
                    <m:r>
                      <w:rPr>
                        <w:rFonts w:ascii="Cambria Math" w:hAnsi="Cambria Math"/>
                      </w:rPr>
                      <m:t xml:space="preserve">* </m:t>
                    </m:r>
                  </w:ins>
                  <m:f>
                    <m:fPr>
                      <m:ctrlPr>
                        <w:ins w:id="1403" w:author="kbatzer" w:date="2013-11-24T19:30:00Z">
                          <w:rPr>
                            <w:rFonts w:ascii="Cambria Math" w:eastAsia="Calibri" w:hAnsi="Cambria Math"/>
                            <w:i/>
                            <w:sz w:val="22"/>
                            <w:szCs w:val="22"/>
                          </w:rPr>
                        </w:ins>
                      </m:ctrlPr>
                    </m:fPr>
                    <m:num>
                      <w:ins w:id="1404" w:author="kbatzer" w:date="2013-11-24T19:30:00Z">
                        <m:r>
                          <w:rPr>
                            <w:rFonts w:ascii="Cambria Math" w:hAnsi="Cambria Math"/>
                          </w:rPr>
                          <m:t>1</m:t>
                        </m:r>
                      </w:ins>
                    </m:num>
                    <m:den>
                      <w:ins w:id="1405" w:author="kbatzer" w:date="2013-11-24T19:30:00Z">
                        <m:r>
                          <w:rPr>
                            <w:rFonts w:ascii="Cambria Math" w:hAnsi="Cambria Math"/>
                          </w:rPr>
                          <m:t>44.1kHz</m:t>
                        </m:r>
                      </w:ins>
                    </m:den>
                  </m:f>
                </m:e>
              </m:d>
            </m:num>
            <m:den>
              <w:ins w:id="1406" w:author="kbatzer" w:date="2013-11-24T19:30:00Z">
                <m:r>
                  <w:rPr>
                    <w:rFonts w:ascii="Cambria Math" w:hAnsi="Cambria Math"/>
                  </w:rPr>
                  <m:t>1000</m:t>
                </m:r>
              </w:ins>
            </m:den>
          </m:f>
          <w:ins w:id="1407" w:author="kbatzer" w:date="2013-11-24T19:30:00Z">
            <m:r>
              <w:rPr>
                <w:rFonts w:ascii="Cambria Math" w:hAnsi="Cambria Math"/>
              </w:rPr>
              <m:t>=2.9025 m</m:t>
            </m:r>
          </w:ins>
          <w:ins w:id="1408" w:author="kbatzer" w:date="2013-11-24T19:34:00Z">
            <m:r>
              <w:rPr>
                <w:rFonts w:ascii="Cambria Math" w:hAnsi="Cambria Math"/>
              </w:rPr>
              <m:t>s</m:t>
            </m:r>
          </w:ins>
        </m:oMath>
      </m:oMathPara>
    </w:p>
    <w:p w:rsidR="00F62D3B" w:rsidRDefault="00F62D3B" w:rsidP="00F62D3B">
      <w:pPr>
        <w:ind w:firstLine="0"/>
        <w:rPr>
          <w:ins w:id="1409" w:author="kbatzer" w:date="2013-11-24T19:30:00Z"/>
        </w:rPr>
        <w:pPrChange w:id="1410" w:author="kbatzer" w:date="2013-11-24T19:33:00Z">
          <w:pPr/>
        </w:pPrChange>
      </w:pPr>
      <w:ins w:id="1411" w:author="kbatzer" w:date="2013-11-24T19:30:00Z">
        <w:r>
          <w:t>On the PC, the Cypress driver provides further buffering of data, which can be filled within the following time:</w:t>
        </w:r>
      </w:ins>
    </w:p>
    <w:p w:rsidR="00F62D3B" w:rsidRDefault="00F62D3B" w:rsidP="00F62D3B">
      <w:pPr>
        <w:rPr>
          <w:ins w:id="1412" w:author="kbatzer" w:date="2013-11-24T19:30:00Z"/>
        </w:rPr>
      </w:pPr>
      <m:oMathPara>
        <m:oMath>
          <w:ins w:id="1413" w:author="kbatzer" w:date="2013-11-24T19:30:00Z">
            <m:r>
              <w:rPr>
                <w:rFonts w:ascii="Cambria Math" w:hAnsi="Cambria Math"/>
              </w:rPr>
              <m:t>Cypress Driver Fill Time=</m:t>
            </m:r>
          </w:ins>
          <m:f>
            <m:fPr>
              <m:ctrlPr>
                <w:ins w:id="1414" w:author="kbatzer" w:date="2013-11-24T19:30:00Z">
                  <w:rPr>
                    <w:rFonts w:ascii="Cambria Math" w:hAnsi="Cambria Math"/>
                    <w:i/>
                  </w:rPr>
                </w:ins>
              </m:ctrlPr>
            </m:fPr>
            <m:num>
              <m:d>
                <m:dPr>
                  <m:ctrlPr>
                    <w:ins w:id="1415" w:author="kbatzer" w:date="2013-11-24T19:30:00Z">
                      <w:rPr>
                        <w:rFonts w:ascii="Cambria Math" w:eastAsia="Calibri" w:hAnsi="Cambria Math"/>
                        <w:i/>
                        <w:sz w:val="22"/>
                        <w:szCs w:val="22"/>
                      </w:rPr>
                    </w:ins>
                  </m:ctrlPr>
                </m:dPr>
                <m:e>
                  <m:f>
                    <m:fPr>
                      <m:ctrlPr>
                        <w:ins w:id="1416" w:author="kbatzer" w:date="2013-11-24T19:30:00Z">
                          <w:rPr>
                            <w:rFonts w:ascii="Cambria Math" w:eastAsia="Calibri" w:hAnsi="Cambria Math"/>
                            <w:i/>
                            <w:sz w:val="22"/>
                            <w:szCs w:val="22"/>
                          </w:rPr>
                        </w:ins>
                      </m:ctrlPr>
                    </m:fPr>
                    <m:num>
                      <w:ins w:id="1417" w:author="kbatzer" w:date="2013-11-24T19:30:00Z">
                        <m:r>
                          <w:rPr>
                            <w:rFonts w:ascii="Cambria Math" w:hAnsi="Cambria Math"/>
                          </w:rPr>
                          <m:t>8388608 byte FIFO</m:t>
                        </m:r>
                      </w:ins>
                    </m:num>
                    <m:den>
                      <w:ins w:id="1418" w:author="kbatzer" w:date="2013-11-24T19:30:00Z">
                        <m:r>
                          <w:rPr>
                            <w:rFonts w:ascii="Cambria Math" w:hAnsi="Cambria Math"/>
                          </w:rPr>
                          <m:t>32 byte packet</m:t>
                        </m:r>
                      </w:ins>
                    </m:den>
                  </m:f>
                  <w:ins w:id="1419" w:author="kbatzer" w:date="2013-11-24T19:30:00Z">
                    <m:r>
                      <w:rPr>
                        <w:rFonts w:ascii="Cambria Math" w:hAnsi="Cambria Math"/>
                      </w:rPr>
                      <m:t xml:space="preserve">* </m:t>
                    </m:r>
                  </w:ins>
                  <m:f>
                    <m:fPr>
                      <m:ctrlPr>
                        <w:ins w:id="1420" w:author="kbatzer" w:date="2013-11-24T19:30:00Z">
                          <w:rPr>
                            <w:rFonts w:ascii="Cambria Math" w:eastAsia="Calibri" w:hAnsi="Cambria Math"/>
                            <w:i/>
                            <w:sz w:val="22"/>
                            <w:szCs w:val="22"/>
                          </w:rPr>
                        </w:ins>
                      </m:ctrlPr>
                    </m:fPr>
                    <m:num>
                      <w:ins w:id="1421" w:author="kbatzer" w:date="2013-11-24T19:30:00Z">
                        <m:r>
                          <w:rPr>
                            <w:rFonts w:ascii="Cambria Math" w:hAnsi="Cambria Math"/>
                          </w:rPr>
                          <m:t>1</m:t>
                        </m:r>
                      </w:ins>
                    </m:num>
                    <m:den>
                      <w:ins w:id="1422" w:author="kbatzer" w:date="2013-11-24T19:30:00Z">
                        <m:r>
                          <w:rPr>
                            <w:rFonts w:ascii="Cambria Math" w:hAnsi="Cambria Math"/>
                          </w:rPr>
                          <m:t>44.1kHz</m:t>
                        </m:r>
                      </w:ins>
                    </m:den>
                  </m:f>
                </m:e>
              </m:d>
            </m:num>
            <m:den>
              <w:ins w:id="1423" w:author="kbatzer" w:date="2013-11-24T19:30:00Z">
                <m:r>
                  <w:rPr>
                    <w:rFonts w:ascii="Cambria Math" w:hAnsi="Cambria Math"/>
                  </w:rPr>
                  <m:t>1000</m:t>
                </m:r>
              </w:ins>
            </m:den>
          </m:f>
          <w:ins w:id="1424" w:author="kbatzer" w:date="2013-11-24T19:30:00Z">
            <m:r>
              <w:rPr>
                <w:rFonts w:ascii="Cambria Math" w:hAnsi="Cambria Math"/>
              </w:rPr>
              <m:t>=5944.308 m</m:t>
            </m:r>
          </w:ins>
          <w:ins w:id="1425" w:author="kbatzer" w:date="2013-11-24T19:34:00Z">
            <m:r>
              <w:rPr>
                <w:rFonts w:ascii="Cambria Math" w:hAnsi="Cambria Math"/>
              </w:rPr>
              <m:t>s</m:t>
            </m:r>
          </w:ins>
        </m:oMath>
      </m:oMathPara>
    </w:p>
    <w:p w:rsidR="00F62D3B" w:rsidRDefault="00F62D3B" w:rsidP="00F62D3B">
      <w:pPr>
        <w:ind w:firstLine="0"/>
        <w:rPr>
          <w:ins w:id="1426" w:author="kbatzer" w:date="2013-11-24T19:30:00Z"/>
        </w:rPr>
        <w:pPrChange w:id="1427" w:author="kbatzer" w:date="2013-11-24T19:33:00Z">
          <w:pPr/>
        </w:pPrChange>
      </w:pPr>
      <w:ins w:id="1428" w:author="kbatzer" w:date="2013-11-24T19:30:00Z">
        <w:r>
          <w:t xml:space="preserve">This gives us from completely empty to completely full across the entire chain ~ 6 seconds.  If at any point the USB transactions stop being serviced the RTSC only </w:t>
        </w:r>
        <w:proofErr w:type="gramStart"/>
        <w:r>
          <w:t>has</w:t>
        </w:r>
        <w:proofErr w:type="gramEnd"/>
        <w:r>
          <w:t xml:space="preserve"> ~26 milliseconds of buffering capability.  As is, it is possible drop data on an overtaxed Windows PC.  Further investigation of the Cypress driver and the way Windows interacts with it for maintaining data transfers would help gain confidence in the DASS data integrity.  </w:t>
        </w:r>
      </w:ins>
    </w:p>
    <w:p w:rsidR="00F62D3B" w:rsidRDefault="00F62D3B" w:rsidP="00F62D3B">
      <w:pPr>
        <w:rPr>
          <w:ins w:id="1429" w:author="kbatzer" w:date="2013-11-24T19:51:00Z"/>
        </w:rPr>
      </w:pPr>
      <w:ins w:id="1430" w:author="kbatzer" w:date="2013-11-24T19:30:00Z">
        <w:r>
          <w:t xml:space="preserve">Expanding on these buffer fill times for a 64 channel system, the same calculations, but with 256 byte packets taken into account, result in 2.9025 milliseconds for Acquisition FIFO fill time, 0.3628 ms for Cypress FIFO fill time, and 743.04 ms Cypress driver fill time.  </w:t>
        </w:r>
      </w:ins>
      <w:ins w:id="1431" w:author="kbatzer" w:date="2013-11-24T19:52:00Z">
        <w:r w:rsidR="00C1125B">
          <w:fldChar w:fldCharType="begin"/>
        </w:r>
        <w:r w:rsidR="00C1125B">
          <w:instrText xml:space="preserve"> REF _Ref373086048 \h </w:instrText>
        </w:r>
      </w:ins>
      <w:r w:rsidR="00C1125B">
        <w:fldChar w:fldCharType="separate"/>
      </w:r>
      <w:ins w:id="1432" w:author="kbatzer" w:date="2013-11-24T19:54:00Z">
        <w:r w:rsidR="00DC0366" w:rsidRPr="00467BDD">
          <w:t xml:space="preserve">Table </w:t>
        </w:r>
        <w:r w:rsidR="00DC0366">
          <w:rPr>
            <w:noProof/>
          </w:rPr>
          <w:t>29</w:t>
        </w:r>
      </w:ins>
      <w:ins w:id="1433" w:author="kbatzer" w:date="2013-11-24T19:52:00Z">
        <w:r w:rsidR="00C1125B">
          <w:fldChar w:fldCharType="end"/>
        </w:r>
      </w:ins>
      <w:ins w:id="1434" w:author="kbatzer" w:date="2013-11-24T19:30:00Z">
        <w:r>
          <w:t xml:space="preserve"> summarizes the fill times for the 8 and 64 channel implementations.</w:t>
        </w:r>
      </w:ins>
    </w:p>
    <w:p w:rsidR="003418BB" w:rsidRDefault="003418BB" w:rsidP="00F62D3B">
      <w:pPr>
        <w:rPr>
          <w:ins w:id="1435" w:author="kbatzer" w:date="2013-11-24T19:51:00Z"/>
        </w:rPr>
      </w:pPr>
    </w:p>
    <w:p w:rsidR="003418BB" w:rsidRDefault="003418BB" w:rsidP="00F62D3B">
      <w:pPr>
        <w:rPr>
          <w:ins w:id="1436" w:author="kbatzer" w:date="2013-11-24T19:51:00Z"/>
        </w:rPr>
      </w:pPr>
    </w:p>
    <w:p w:rsidR="003418BB" w:rsidRDefault="003418BB" w:rsidP="00F62D3B">
      <w:pPr>
        <w:rPr>
          <w:ins w:id="1437" w:author="kbatzer" w:date="2013-11-24T19:35:00Z"/>
        </w:rPr>
      </w:pPr>
    </w:p>
    <w:tbl>
      <w:tblPr>
        <w:tblStyle w:val="MediumShading2-Accent5"/>
        <w:tblW w:w="8543" w:type="dxa"/>
        <w:jc w:val="center"/>
        <w:tblLook w:val="04A0"/>
        <w:tblPrChange w:id="1438" w:author="kbatzer" w:date="2013-11-24T19:37:00Z">
          <w:tblPr>
            <w:tblStyle w:val="MediumShading2-Accent5"/>
            <w:tblW w:w="8654" w:type="dxa"/>
            <w:tblLook w:val="04A0"/>
          </w:tblPr>
        </w:tblPrChange>
      </w:tblPr>
      <w:tblGrid>
        <w:gridCol w:w="2744"/>
        <w:gridCol w:w="2845"/>
        <w:gridCol w:w="2954"/>
        <w:tblGridChange w:id="1439">
          <w:tblGrid>
            <w:gridCol w:w="1278"/>
            <w:gridCol w:w="1170"/>
            <w:gridCol w:w="212"/>
            <w:gridCol w:w="1318"/>
            <w:gridCol w:w="1118"/>
            <w:gridCol w:w="3185"/>
          </w:tblGrid>
        </w:tblGridChange>
      </w:tblGrid>
      <w:tr w:rsidR="00014B36" w:rsidRPr="00467BDD" w:rsidTr="00014B36">
        <w:trPr>
          <w:cnfStyle w:val="100000000000"/>
          <w:cantSplit/>
          <w:trHeight w:val="462"/>
          <w:jc w:val="center"/>
          <w:ins w:id="1440" w:author="kbatzer" w:date="2013-11-24T19:35:00Z"/>
          <w:trPrChange w:id="1441" w:author="kbatzer" w:date="2013-11-24T19:37:00Z">
            <w:trPr>
              <w:gridAfter w:val="0"/>
              <w:cantSplit/>
            </w:trPr>
          </w:trPrChange>
        </w:trPr>
        <w:tc>
          <w:tcPr>
            <w:cnfStyle w:val="001000000100"/>
            <w:tcW w:w="2744" w:type="dxa"/>
            <w:vAlign w:val="center"/>
            <w:tcPrChange w:id="1442" w:author="kbatzer" w:date="2013-11-24T19:37:00Z">
              <w:tcPr>
                <w:tcW w:w="1278" w:type="dxa"/>
                <w:vAlign w:val="center"/>
              </w:tcPr>
            </w:tcPrChange>
          </w:tcPr>
          <w:p w:rsidR="00014B36" w:rsidRPr="00467BDD" w:rsidRDefault="00014B36" w:rsidP="00FB3FC6">
            <w:pPr>
              <w:pStyle w:val="NoSpacing"/>
              <w:jc w:val="center"/>
              <w:cnfStyle w:val="101000000100"/>
              <w:rPr>
                <w:ins w:id="1443" w:author="kbatzer" w:date="2013-11-24T19:35:00Z"/>
                <w:sz w:val="20"/>
                <w:szCs w:val="20"/>
              </w:rPr>
            </w:pPr>
          </w:p>
        </w:tc>
        <w:tc>
          <w:tcPr>
            <w:tcW w:w="2845" w:type="dxa"/>
            <w:vAlign w:val="center"/>
            <w:tcPrChange w:id="1444" w:author="kbatzer" w:date="2013-11-24T19:37:00Z">
              <w:tcPr>
                <w:tcW w:w="1170" w:type="dxa"/>
                <w:vAlign w:val="center"/>
              </w:tcPr>
            </w:tcPrChange>
          </w:tcPr>
          <w:p w:rsidR="00014B36" w:rsidRPr="00467BDD" w:rsidRDefault="00014B36" w:rsidP="00FB3FC6">
            <w:pPr>
              <w:pStyle w:val="NoSpacing"/>
              <w:ind w:firstLine="0"/>
              <w:jc w:val="center"/>
              <w:cnfStyle w:val="100000000000"/>
              <w:rPr>
                <w:ins w:id="1445" w:author="kbatzer" w:date="2013-11-24T19:35:00Z"/>
                <w:sz w:val="20"/>
                <w:szCs w:val="20"/>
              </w:rPr>
            </w:pPr>
            <w:ins w:id="1446" w:author="kbatzer" w:date="2013-11-24T19:37:00Z">
              <w:r>
                <w:t>8 Channel Fill Time (ms)</w:t>
              </w:r>
            </w:ins>
          </w:p>
        </w:tc>
        <w:tc>
          <w:tcPr>
            <w:tcW w:w="2954" w:type="dxa"/>
            <w:vAlign w:val="center"/>
            <w:tcPrChange w:id="1447" w:author="kbatzer" w:date="2013-11-24T19:37:00Z">
              <w:tcPr>
                <w:tcW w:w="1530" w:type="dxa"/>
                <w:gridSpan w:val="2"/>
                <w:vAlign w:val="center"/>
              </w:tcPr>
            </w:tcPrChange>
          </w:tcPr>
          <w:p w:rsidR="00014B36" w:rsidRPr="00467BDD" w:rsidRDefault="00014B36" w:rsidP="00FB3FC6">
            <w:pPr>
              <w:pStyle w:val="NoSpacing"/>
              <w:ind w:firstLine="0"/>
              <w:jc w:val="center"/>
              <w:cnfStyle w:val="100000000000"/>
              <w:rPr>
                <w:ins w:id="1448" w:author="kbatzer" w:date="2013-11-24T19:35:00Z"/>
                <w:sz w:val="20"/>
                <w:szCs w:val="20"/>
              </w:rPr>
            </w:pPr>
            <w:ins w:id="1449" w:author="kbatzer" w:date="2013-11-24T19:37:00Z">
              <w:r>
                <w:t>64 Channel Fill Time (ms)</w:t>
              </w:r>
            </w:ins>
          </w:p>
        </w:tc>
      </w:tr>
      <w:tr w:rsidR="00014B36" w:rsidRPr="00467BDD" w:rsidTr="00014B36">
        <w:trPr>
          <w:cnfStyle w:val="000000100000"/>
          <w:cantSplit/>
          <w:trHeight w:val="399"/>
          <w:jc w:val="center"/>
          <w:ins w:id="1450" w:author="kbatzer" w:date="2013-11-24T19:35:00Z"/>
          <w:trPrChange w:id="1451" w:author="kbatzer" w:date="2013-11-24T19:37:00Z">
            <w:trPr>
              <w:gridAfter w:val="0"/>
              <w:cantSplit/>
              <w:trHeight w:val="260"/>
            </w:trPr>
          </w:trPrChange>
        </w:trPr>
        <w:tc>
          <w:tcPr>
            <w:cnfStyle w:val="001000000000"/>
            <w:tcW w:w="2744" w:type="dxa"/>
            <w:vAlign w:val="center"/>
            <w:tcPrChange w:id="1452" w:author="kbatzer" w:date="2013-11-24T19:37:00Z">
              <w:tcPr>
                <w:tcW w:w="1278" w:type="dxa"/>
                <w:vAlign w:val="center"/>
              </w:tcPr>
            </w:tcPrChange>
          </w:tcPr>
          <w:p w:rsidR="00014B36" w:rsidRPr="00467BDD" w:rsidRDefault="00014B36" w:rsidP="00FB3FC6">
            <w:pPr>
              <w:pStyle w:val="NoSpacing"/>
              <w:ind w:firstLine="0"/>
              <w:jc w:val="center"/>
              <w:cnfStyle w:val="001000100000"/>
              <w:rPr>
                <w:ins w:id="1453" w:author="kbatzer" w:date="2013-11-24T19:35:00Z"/>
                <w:sz w:val="20"/>
                <w:szCs w:val="20"/>
              </w:rPr>
            </w:pPr>
            <w:ins w:id="1454" w:author="kbatzer" w:date="2013-11-24T19:36:00Z">
              <w:r>
                <w:rPr>
                  <w:sz w:val="20"/>
                  <w:szCs w:val="20"/>
                </w:rPr>
                <w:t>Acquisition FIFO Fill Time</w:t>
              </w:r>
            </w:ins>
          </w:p>
        </w:tc>
        <w:tc>
          <w:tcPr>
            <w:tcW w:w="2845" w:type="dxa"/>
            <w:vAlign w:val="center"/>
            <w:tcPrChange w:id="1455" w:author="kbatzer" w:date="2013-11-24T19:37:00Z">
              <w:tcPr>
                <w:tcW w:w="1170" w:type="dxa"/>
                <w:vAlign w:val="center"/>
              </w:tcPr>
            </w:tcPrChange>
          </w:tcPr>
          <w:p w:rsidR="00014B36" w:rsidRPr="00467BDD" w:rsidRDefault="00014B36" w:rsidP="00FB3FC6">
            <w:pPr>
              <w:pStyle w:val="NoSpacing"/>
              <w:ind w:firstLine="0"/>
              <w:jc w:val="center"/>
              <w:cnfStyle w:val="000000100000"/>
              <w:rPr>
                <w:ins w:id="1456" w:author="kbatzer" w:date="2013-11-24T19:35:00Z"/>
                <w:sz w:val="20"/>
                <w:szCs w:val="20"/>
              </w:rPr>
            </w:pPr>
            <w:ins w:id="1457" w:author="kbatzer" w:date="2013-11-24T19:37:00Z">
              <w:r>
                <w:t>23.22</w:t>
              </w:r>
            </w:ins>
          </w:p>
        </w:tc>
        <w:tc>
          <w:tcPr>
            <w:tcW w:w="2954" w:type="dxa"/>
            <w:vAlign w:val="center"/>
            <w:tcPrChange w:id="1458" w:author="kbatzer" w:date="2013-11-24T19:37:00Z">
              <w:tcPr>
                <w:tcW w:w="1530" w:type="dxa"/>
                <w:gridSpan w:val="2"/>
                <w:vAlign w:val="center"/>
              </w:tcPr>
            </w:tcPrChange>
          </w:tcPr>
          <w:p w:rsidR="00014B36" w:rsidRPr="00467BDD" w:rsidRDefault="00014B36" w:rsidP="00FB3FC6">
            <w:pPr>
              <w:pStyle w:val="NoSpacing"/>
              <w:ind w:firstLine="0"/>
              <w:jc w:val="center"/>
              <w:cnfStyle w:val="000000100000"/>
              <w:rPr>
                <w:ins w:id="1459" w:author="kbatzer" w:date="2013-11-24T19:35:00Z"/>
                <w:sz w:val="20"/>
                <w:szCs w:val="20"/>
              </w:rPr>
            </w:pPr>
            <w:ins w:id="1460" w:author="kbatzer" w:date="2013-11-24T19:37:00Z">
              <w:r>
                <w:t>2.9025</w:t>
              </w:r>
            </w:ins>
          </w:p>
        </w:tc>
      </w:tr>
      <w:tr w:rsidR="00014B36" w:rsidRPr="00467BDD" w:rsidTr="00014B36">
        <w:trPr>
          <w:cantSplit/>
          <w:trHeight w:val="499"/>
          <w:jc w:val="center"/>
          <w:ins w:id="1461" w:author="kbatzer" w:date="2013-11-24T19:35:00Z"/>
          <w:trPrChange w:id="1462" w:author="kbatzer" w:date="2013-11-24T19:37:00Z">
            <w:trPr>
              <w:gridAfter w:val="0"/>
              <w:cantSplit/>
              <w:trHeight w:val="468"/>
            </w:trPr>
          </w:trPrChange>
        </w:trPr>
        <w:tc>
          <w:tcPr>
            <w:cnfStyle w:val="001000000000"/>
            <w:tcW w:w="2744" w:type="dxa"/>
            <w:vAlign w:val="center"/>
            <w:tcPrChange w:id="1463" w:author="kbatzer" w:date="2013-11-24T19:37:00Z">
              <w:tcPr>
                <w:tcW w:w="1278" w:type="dxa"/>
                <w:vAlign w:val="center"/>
              </w:tcPr>
            </w:tcPrChange>
          </w:tcPr>
          <w:p w:rsidR="00014B36" w:rsidRPr="00467BDD" w:rsidRDefault="00014B36" w:rsidP="00FB3FC6">
            <w:pPr>
              <w:pStyle w:val="NoSpacing"/>
              <w:ind w:firstLine="0"/>
              <w:jc w:val="center"/>
              <w:rPr>
                <w:ins w:id="1464" w:author="kbatzer" w:date="2013-11-24T19:35:00Z"/>
                <w:sz w:val="20"/>
                <w:szCs w:val="20"/>
              </w:rPr>
            </w:pPr>
            <w:ins w:id="1465" w:author="kbatzer" w:date="2013-11-24T19:36:00Z">
              <w:r>
                <w:rPr>
                  <w:sz w:val="20"/>
                  <w:szCs w:val="20"/>
                </w:rPr>
                <w:t>Cypress FIFO Fill Time</w:t>
              </w:r>
            </w:ins>
          </w:p>
        </w:tc>
        <w:tc>
          <w:tcPr>
            <w:tcW w:w="2845" w:type="dxa"/>
            <w:vAlign w:val="center"/>
            <w:tcPrChange w:id="1466" w:author="kbatzer" w:date="2013-11-24T19:37:00Z">
              <w:tcPr>
                <w:tcW w:w="1170" w:type="dxa"/>
                <w:vAlign w:val="center"/>
              </w:tcPr>
            </w:tcPrChange>
          </w:tcPr>
          <w:p w:rsidR="00014B36" w:rsidRPr="00467BDD" w:rsidRDefault="00014B36" w:rsidP="00FB3FC6">
            <w:pPr>
              <w:pStyle w:val="NoSpacing"/>
              <w:ind w:firstLine="0"/>
              <w:jc w:val="center"/>
              <w:cnfStyle w:val="000000000000"/>
              <w:rPr>
                <w:ins w:id="1467" w:author="kbatzer" w:date="2013-11-24T19:35:00Z"/>
                <w:sz w:val="20"/>
                <w:szCs w:val="20"/>
              </w:rPr>
            </w:pPr>
            <w:ins w:id="1468" w:author="kbatzer" w:date="2013-11-24T19:37:00Z">
              <w:r>
                <w:t>2.9025</w:t>
              </w:r>
            </w:ins>
          </w:p>
        </w:tc>
        <w:tc>
          <w:tcPr>
            <w:tcW w:w="2954" w:type="dxa"/>
            <w:vAlign w:val="center"/>
            <w:tcPrChange w:id="1469" w:author="kbatzer" w:date="2013-11-24T19:37:00Z">
              <w:tcPr>
                <w:tcW w:w="1530" w:type="dxa"/>
                <w:gridSpan w:val="2"/>
                <w:vAlign w:val="center"/>
              </w:tcPr>
            </w:tcPrChange>
          </w:tcPr>
          <w:p w:rsidR="00014B36" w:rsidRPr="00467BDD" w:rsidRDefault="00014B36" w:rsidP="00FB3FC6">
            <w:pPr>
              <w:pStyle w:val="NoSpacing"/>
              <w:ind w:firstLine="0"/>
              <w:jc w:val="center"/>
              <w:cnfStyle w:val="000000000000"/>
              <w:rPr>
                <w:ins w:id="1470" w:author="kbatzer" w:date="2013-11-24T19:35:00Z"/>
                <w:sz w:val="20"/>
                <w:szCs w:val="20"/>
              </w:rPr>
            </w:pPr>
            <w:ins w:id="1471" w:author="kbatzer" w:date="2013-11-24T19:37:00Z">
              <w:r>
                <w:t>0.3628</w:t>
              </w:r>
            </w:ins>
          </w:p>
        </w:tc>
      </w:tr>
      <w:tr w:rsidR="00014B36" w:rsidRPr="00467BDD" w:rsidTr="00014B36">
        <w:tblPrEx>
          <w:tblPrExChange w:id="1472" w:author="kbatzer" w:date="2013-11-24T19:37:00Z">
            <w:tblPrEx>
              <w:tblW w:w="8281" w:type="dxa"/>
            </w:tblPrEx>
          </w:tblPrExChange>
        </w:tblPrEx>
        <w:trPr>
          <w:cnfStyle w:val="000000100000"/>
          <w:cantSplit/>
          <w:trHeight w:val="363"/>
          <w:jc w:val="center"/>
          <w:ins w:id="1473" w:author="kbatzer" w:date="2013-11-24T19:36:00Z"/>
          <w:trPrChange w:id="1474" w:author="kbatzer" w:date="2013-11-24T19:37:00Z">
            <w:trPr>
              <w:cantSplit/>
              <w:trHeight w:val="468"/>
            </w:trPr>
          </w:trPrChange>
        </w:trPr>
        <w:tc>
          <w:tcPr>
            <w:cnfStyle w:val="001000000000"/>
            <w:tcW w:w="2744" w:type="dxa"/>
            <w:vAlign w:val="center"/>
            <w:tcPrChange w:id="1475" w:author="kbatzer" w:date="2013-11-24T19:37:00Z">
              <w:tcPr>
                <w:tcW w:w="2660" w:type="dxa"/>
                <w:gridSpan w:val="3"/>
                <w:vAlign w:val="center"/>
              </w:tcPr>
            </w:tcPrChange>
          </w:tcPr>
          <w:p w:rsidR="00014B36" w:rsidRDefault="00014B36" w:rsidP="00FB3FC6">
            <w:pPr>
              <w:pStyle w:val="NoSpacing"/>
              <w:ind w:firstLine="0"/>
              <w:jc w:val="center"/>
              <w:cnfStyle w:val="001000100000"/>
              <w:rPr>
                <w:ins w:id="1476" w:author="kbatzer" w:date="2013-11-24T19:36:00Z"/>
                <w:sz w:val="20"/>
                <w:szCs w:val="20"/>
              </w:rPr>
            </w:pPr>
            <w:ins w:id="1477" w:author="kbatzer" w:date="2013-11-24T19:36:00Z">
              <w:r>
                <w:rPr>
                  <w:sz w:val="20"/>
                  <w:szCs w:val="20"/>
                </w:rPr>
                <w:t>Cypress Driver Fill Time</w:t>
              </w:r>
            </w:ins>
          </w:p>
        </w:tc>
        <w:tc>
          <w:tcPr>
            <w:tcW w:w="2845" w:type="dxa"/>
            <w:vAlign w:val="center"/>
            <w:tcPrChange w:id="1478" w:author="kbatzer" w:date="2013-11-24T19:37:00Z">
              <w:tcPr>
                <w:tcW w:w="2436" w:type="dxa"/>
                <w:gridSpan w:val="2"/>
                <w:vAlign w:val="center"/>
              </w:tcPr>
            </w:tcPrChange>
          </w:tcPr>
          <w:p w:rsidR="00014B36" w:rsidRPr="00467BDD" w:rsidRDefault="00014B36" w:rsidP="00FB3FC6">
            <w:pPr>
              <w:pStyle w:val="NoSpacing"/>
              <w:ind w:firstLine="0"/>
              <w:jc w:val="center"/>
              <w:cnfStyle w:val="000000100000"/>
              <w:rPr>
                <w:ins w:id="1479" w:author="kbatzer" w:date="2013-11-24T19:36:00Z"/>
                <w:sz w:val="20"/>
                <w:szCs w:val="20"/>
              </w:rPr>
            </w:pPr>
            <w:ins w:id="1480" w:author="kbatzer" w:date="2013-11-24T19:37:00Z">
              <w:r>
                <w:t>5944.308</w:t>
              </w:r>
            </w:ins>
          </w:p>
        </w:tc>
        <w:tc>
          <w:tcPr>
            <w:tcW w:w="2954" w:type="dxa"/>
            <w:vAlign w:val="center"/>
            <w:tcPrChange w:id="1481" w:author="kbatzer" w:date="2013-11-24T19:37:00Z">
              <w:tcPr>
                <w:tcW w:w="3185" w:type="dxa"/>
                <w:vAlign w:val="center"/>
              </w:tcPr>
            </w:tcPrChange>
          </w:tcPr>
          <w:p w:rsidR="00014B36" w:rsidRPr="00467BDD" w:rsidRDefault="00014B36" w:rsidP="00FB3FC6">
            <w:pPr>
              <w:pStyle w:val="NoSpacing"/>
              <w:ind w:firstLine="0"/>
              <w:jc w:val="center"/>
              <w:cnfStyle w:val="000000100000"/>
              <w:rPr>
                <w:ins w:id="1482" w:author="kbatzer" w:date="2013-11-24T19:36:00Z"/>
                <w:sz w:val="20"/>
                <w:szCs w:val="20"/>
              </w:rPr>
            </w:pPr>
            <w:ins w:id="1483" w:author="kbatzer" w:date="2013-11-24T19:37:00Z">
              <w:r>
                <w:t>743.04</w:t>
              </w:r>
            </w:ins>
          </w:p>
        </w:tc>
      </w:tr>
    </w:tbl>
    <w:p w:rsidR="00F62D3B" w:rsidRDefault="003418BB" w:rsidP="003418BB">
      <w:pPr>
        <w:ind w:firstLine="0"/>
        <w:jc w:val="center"/>
        <w:rPr>
          <w:ins w:id="1484" w:author="kbatzer" w:date="2013-11-24T19:30:00Z"/>
        </w:rPr>
        <w:pPrChange w:id="1485" w:author="kbatzer" w:date="2013-11-24T19:51:00Z">
          <w:pPr/>
        </w:pPrChange>
      </w:pPr>
      <w:bookmarkStart w:id="1486" w:name="_Ref373086042"/>
      <w:bookmarkStart w:id="1487" w:name="_Ref373086048"/>
      <w:bookmarkStart w:id="1488" w:name="_Toc373086323"/>
      <w:ins w:id="1489" w:author="kbatzer" w:date="2013-11-24T19:51:00Z">
        <w:r w:rsidRPr="00467BDD">
          <w:t xml:space="preserve">Table </w:t>
        </w:r>
        <w:r>
          <w:fldChar w:fldCharType="begin"/>
        </w:r>
        <w:r>
          <w:instrText xml:space="preserve"> SEQ Table \* MERGEFORMAT  \* MERGEFORMAT </w:instrText>
        </w:r>
        <w:r>
          <w:fldChar w:fldCharType="separate"/>
        </w:r>
      </w:ins>
      <w:ins w:id="1490" w:author="kbatzer" w:date="2013-11-24T19:54:00Z">
        <w:r w:rsidR="00DC0366">
          <w:rPr>
            <w:noProof/>
          </w:rPr>
          <w:t>29</w:t>
        </w:r>
      </w:ins>
      <w:ins w:id="1491" w:author="kbatzer" w:date="2013-11-24T19:51:00Z">
        <w:r>
          <w:fldChar w:fldCharType="end"/>
        </w:r>
        <w:bookmarkEnd w:id="1487"/>
        <w:r w:rsidRPr="00467BDD">
          <w:t xml:space="preserve">:  </w:t>
        </w:r>
        <w:r>
          <w:t>Buffer Fill Time</w:t>
        </w:r>
      </w:ins>
      <w:bookmarkEnd w:id="1486"/>
      <w:bookmarkEnd w:id="1488"/>
    </w:p>
    <w:p w:rsidR="00F62D3B" w:rsidRDefault="00F62D3B" w:rsidP="00F62D3B">
      <w:pPr>
        <w:rPr>
          <w:ins w:id="1492" w:author="kbatzer" w:date="2013-11-24T19:30:00Z"/>
        </w:rPr>
      </w:pPr>
      <w:ins w:id="1493" w:author="kbatzer" w:date="2013-11-24T19:30:00Z">
        <w:r>
          <w:t xml:space="preserve">Given that interrupt mode does not provide sufficient bandwidth, bulk mode does not provide guaranteed latency, and the buffer fill time is less than ~750 milliseconds for a 64 channel system, the ability to use a single USB 2.0 connection with the current FPGA size is unlikely.  Further investigation is required to find a viable solution. </w:t>
        </w:r>
      </w:ins>
    </w:p>
    <w:p w:rsidR="00F62D3B" w:rsidRDefault="00F62D3B" w:rsidP="00F62D3B">
      <w:pPr>
        <w:rPr>
          <w:ins w:id="1494" w:author="kbatzer" w:date="2013-11-24T19:30:00Z"/>
        </w:rPr>
      </w:pPr>
      <w:ins w:id="1495" w:author="kbatzer" w:date="2013-11-24T19:30:00Z">
        <w:r>
          <w:t xml:space="preserve">One possible consideration for maintaining the current architecture is a much larger FPGA that would have more BRAM resources, providing a larger FIFO.  Another possible improvement would be to move to a USB 3.1 supported chip in the place of the current Cypress EZ-USB chip, effectively increasing the maximum bandwidth to 10Gbps.  </w:t>
        </w:r>
      </w:ins>
    </w:p>
    <w:p w:rsidR="00F62D3B" w:rsidRDefault="00F62D3B" w:rsidP="00F62D3B">
      <w:pPr>
        <w:rPr>
          <w:ins w:id="1496" w:author="kbatzer" w:date="2013-11-24T19:30:00Z"/>
        </w:rPr>
      </w:pPr>
      <w:ins w:id="1497" w:author="kbatzer" w:date="2013-11-24T19:30:00Z">
        <w:r>
          <w:t xml:space="preserve">Other considerations for future system include use of a Real-Time Operating System (RTOS) alongside the FPGA, providing more deterministic performance for the HDD data logging portion of the project.  The Xilinx </w:t>
        </w:r>
        <w:proofErr w:type="spellStart"/>
        <w:r>
          <w:t>Zynq</w:t>
        </w:r>
        <w:proofErr w:type="spellEnd"/>
        <w:r>
          <w:t xml:space="preserve"> chip is one such example where a FPGA fabric and dual-core ARM A9 are provided on the same chip.  Logging directly to SSD from the ARM A9, or even directly from an FPGA, would increase possible performance.  A network connection could be created providing a Windows PC control over the RTOS/FPGA operation and non real-time feedback / decimated data visualization.</w:t>
        </w:r>
      </w:ins>
    </w:p>
    <w:p w:rsidR="00F62D3B" w:rsidRDefault="00F62D3B" w:rsidP="00A0378A">
      <w:pPr>
        <w:keepNext/>
        <w:pageBreakBefore/>
        <w:ind w:firstLine="0"/>
        <w:rPr>
          <w:ins w:id="1498" w:author="kbatzer" w:date="2013-11-24T19:30:00Z"/>
          <w:b/>
        </w:rPr>
        <w:pPrChange w:id="1499" w:author="kbatzer" w:date="2013-11-24T19:34:00Z">
          <w:pPr>
            <w:keepNext/>
            <w:pageBreakBefore/>
          </w:pPr>
        </w:pPrChange>
      </w:pPr>
      <w:ins w:id="1500" w:author="kbatzer" w:date="2013-11-24T19:30:00Z">
        <w:r w:rsidRPr="00BF2768">
          <w:rPr>
            <w:b/>
          </w:rPr>
          <w:lastRenderedPageBreak/>
          <w:t>Personal Development</w:t>
        </w:r>
      </w:ins>
    </w:p>
    <w:p w:rsidR="00F62D3B" w:rsidRDefault="00F62D3B" w:rsidP="00F62D3B">
      <w:pPr>
        <w:rPr>
          <w:ins w:id="1501" w:author="kbatzer" w:date="2013-11-24T19:30:00Z"/>
        </w:rPr>
      </w:pPr>
      <w:ins w:id="1502" w:author="kbatzer" w:date="2013-11-24T19:30:00Z">
        <w:r>
          <w:t xml:space="preserve">This has been a very rewarding project from a personal standpoint.  As a continuation of work from my senior design project [], I am very happy to have had the opportunity to take what was a solid baseline, albeit with many issues that made it overall unusable for real experimentation, and through a more experienced perception and improved architecture, created a viable option for performing electrophysiological experimentation.  This project has provided me an insight into the challenges of acquiring real-time data and commanding real-time operations from the convenient interface a Windows PC provides.  It greatly expanded my knowledge low-level FPGA development and introduced me to the world of high-level GUI based C# development.  </w:t>
        </w:r>
      </w:ins>
    </w:p>
    <w:p w:rsidR="00F62D3B" w:rsidRPr="00240D44" w:rsidRDefault="00F62D3B" w:rsidP="00A0378A">
      <w:pPr>
        <w:ind w:firstLine="0"/>
        <w:rPr>
          <w:ins w:id="1503" w:author="kbatzer" w:date="2013-11-24T19:30:00Z"/>
          <w:b/>
        </w:rPr>
        <w:pPrChange w:id="1504" w:author="kbatzer" w:date="2013-11-24T19:34:00Z">
          <w:pPr/>
        </w:pPrChange>
      </w:pPr>
      <w:ins w:id="1505" w:author="kbatzer" w:date="2013-11-24T19:30:00Z">
        <w:r w:rsidRPr="00240D44">
          <w:rPr>
            <w:b/>
          </w:rPr>
          <w:t>Acknowledgements</w:t>
        </w:r>
      </w:ins>
    </w:p>
    <w:p w:rsidR="00F62D3B" w:rsidRDefault="00F62D3B" w:rsidP="00F62D3B">
      <w:pPr>
        <w:rPr>
          <w:ins w:id="1506" w:author="kbatzer" w:date="2013-11-24T19:30:00Z"/>
        </w:rPr>
      </w:pPr>
      <w:ins w:id="1507" w:author="kbatzer" w:date="2013-11-24T19:30:00Z">
        <w:r>
          <w:t xml:space="preserve">Of the many forward looking ideas I have at this time for work that could be done I am also proud to pass this project and architecture on to those to follow.  It is a bittersweet concept; one that I am confident my family will find more sweet than bitter provided the many tireless hours spent in pursuit of a functional prototype.  With this said, I would like to thank my wife Kayla for supporting me through the effort I have put forth and giving me a solid foundation on which to stand.  </w:t>
        </w:r>
      </w:ins>
    </w:p>
    <w:p w:rsidR="00FB069D" w:rsidRPr="00FB069D" w:rsidRDefault="00F62D3B" w:rsidP="00F62D3B">
      <w:ins w:id="1508" w:author="kbatzer" w:date="2013-11-24T19:30:00Z">
        <w:r>
          <w:t xml:space="preserve">I would like to thank Dr. Miller, Dr. Severance, and Dr. </w:t>
        </w:r>
        <w:proofErr w:type="spellStart"/>
        <w:r>
          <w:t>Bazuin</w:t>
        </w:r>
        <w:proofErr w:type="spellEnd"/>
        <w:r>
          <w:t xml:space="preserve"> for their guidance and support throughout the project, all the way back to prior to officially starting Senior Design.  I would also like to thank Michael </w:t>
        </w:r>
        <w:proofErr w:type="spellStart"/>
        <w:r>
          <w:t>Ellinger</w:t>
        </w:r>
        <w:proofErr w:type="spellEnd"/>
        <w:r>
          <w:t xml:space="preserve"> and John Stahl for their previous work in the Neurobiology Engineering Laboratory and support.  Lastly, I would like to thank Donovan Squires for his work on the hardware side of the Data Acquisition and </w:t>
        </w:r>
        <w:r>
          <w:lastRenderedPageBreak/>
          <w:t>Stimulation System.  It was a pleasure working alongside him for much of the project and I am very happy with what we were able to accomplish.</w:t>
        </w:r>
      </w:ins>
      <w:del w:id="1509" w:author="kbatzer" w:date="2013-11-24T19:30:00Z">
        <w:r w:rsidR="00FB069D" w:rsidDel="00F62D3B">
          <w:delText xml:space="preserve">The Data Acquisition and Stimulation System (DASS) </w:delText>
        </w:r>
        <w:r w:rsidR="00290180" w:rsidDel="00F62D3B">
          <w:delText>provides the Neurobiology Engineering Laboratory at Western Michigan University with</w:delText>
        </w:r>
        <w:r w:rsidR="00FB069D" w:rsidDel="00F62D3B">
          <w:delText xml:space="preserve"> a platform </w:delText>
        </w:r>
        <w:r w:rsidR="00290180" w:rsidDel="00F62D3B">
          <w:delText>for performing   electrophysiology experiments.  This thesis and the accompanying thesis by Donovan Squires [</w:delText>
        </w:r>
        <w:r w:rsidR="00C51EBF" w:rsidDel="00F62D3B">
          <w:fldChar w:fldCharType="begin"/>
        </w:r>
        <w:r w:rsidR="00290180" w:rsidDel="00F62D3B">
          <w:delInstrText xml:space="preserve"> REF Ref_Squires_2013 \h </w:delInstrText>
        </w:r>
        <w:r w:rsidR="00C51EBF" w:rsidDel="00F62D3B">
          <w:fldChar w:fldCharType="separate"/>
        </w:r>
        <w:r w:rsidR="00A455A1" w:rsidDel="00F62D3B">
          <w:rPr>
            <w:noProof/>
          </w:rPr>
          <w:delText>15</w:delText>
        </w:r>
        <w:r w:rsidR="00C51EBF" w:rsidDel="00F62D3B">
          <w:fldChar w:fldCharType="end"/>
        </w:r>
        <w:r w:rsidR="00290180" w:rsidDel="00F62D3B">
          <w:delText>]</w:delText>
        </w:r>
        <w:r w:rsidR="00F92E7E" w:rsidDel="00F62D3B">
          <w:delText xml:space="preserve"> describe the complete design and implementation, supporting future use and expansion of the DASS.</w:delText>
        </w:r>
      </w:del>
      <w:r w:rsidR="00F92E7E">
        <w:t xml:space="preserve">  </w:t>
      </w:r>
    </w:p>
    <w:p w:rsidR="00772B91" w:rsidRDefault="00772B91" w:rsidP="00A0378A">
      <w:pPr>
        <w:pStyle w:val="Heading1"/>
        <w:pageBreakBefore/>
        <w:pPrChange w:id="1510" w:author="kbatzer" w:date="2013-11-24T19:34:00Z">
          <w:pPr>
            <w:pStyle w:val="Heading1"/>
          </w:pPr>
        </w:pPrChange>
      </w:pPr>
      <w:bookmarkStart w:id="1511" w:name="_Toc373086249"/>
      <w:r w:rsidRPr="00467BDD">
        <w:lastRenderedPageBreak/>
        <w:t>References</w:t>
      </w:r>
      <w:bookmarkEnd w:id="1511"/>
    </w:p>
    <w:p w:rsidR="00B20DF9" w:rsidRPr="009E1B53" w:rsidRDefault="0090051E" w:rsidP="0090051E">
      <w:pPr>
        <w:autoSpaceDE w:val="0"/>
        <w:autoSpaceDN w:val="0"/>
        <w:adjustRightInd w:val="0"/>
        <w:spacing w:line="240" w:lineRule="auto"/>
        <w:ind w:firstLine="0"/>
      </w:pPr>
      <w:r w:rsidRPr="009E1B53">
        <w:t>[</w:t>
      </w:r>
      <w:bookmarkStart w:id="1512" w:name="Ref_Marom_2002"/>
      <w:r w:rsidR="00C51EBF" w:rsidRPr="009E1B53">
        <w:fldChar w:fldCharType="begin"/>
      </w:r>
      <w:r w:rsidRPr="009E1B53">
        <w:instrText xml:space="preserve"> SEQ References \* MERGEFORMAT </w:instrText>
      </w:r>
      <w:r w:rsidR="00C51EBF" w:rsidRPr="009E1B53">
        <w:fldChar w:fldCharType="separate"/>
      </w:r>
      <w:r w:rsidR="00DC0366">
        <w:rPr>
          <w:noProof/>
        </w:rPr>
        <w:t>1</w:t>
      </w:r>
      <w:r w:rsidR="00C51EBF" w:rsidRPr="009E1B53">
        <w:fldChar w:fldCharType="end"/>
      </w:r>
      <w:bookmarkEnd w:id="1512"/>
      <w:r w:rsidRPr="009E1B53">
        <w:t xml:space="preserve">] S. </w:t>
      </w:r>
      <w:proofErr w:type="spellStart"/>
      <w:r w:rsidRPr="009E1B53">
        <w:t>Marom</w:t>
      </w:r>
      <w:proofErr w:type="spellEnd"/>
      <w:r w:rsidRPr="009E1B53">
        <w:t xml:space="preserve"> and G. </w:t>
      </w:r>
      <w:proofErr w:type="spellStart"/>
      <w:r w:rsidRPr="009E1B53">
        <w:t>Shahaf,”Development</w:t>
      </w:r>
      <w:proofErr w:type="spellEnd"/>
      <w:r w:rsidRPr="009E1B53">
        <w:t xml:space="preserve">, learning, and memory in large random networks of cortical neurons: lessons beyond anatomy," </w:t>
      </w:r>
      <w:r w:rsidRPr="009E1B53">
        <w:rPr>
          <w:i/>
        </w:rPr>
        <w:t>Quarterly Review of Biophysics</w:t>
      </w:r>
      <w:r w:rsidRPr="009E1B53">
        <w:t>, vol. 35, pp. 63-87, 2002.</w:t>
      </w:r>
    </w:p>
    <w:p w:rsidR="0090051E" w:rsidRPr="009E1B53" w:rsidRDefault="0090051E" w:rsidP="0090051E">
      <w:pPr>
        <w:autoSpaceDE w:val="0"/>
        <w:autoSpaceDN w:val="0"/>
        <w:adjustRightInd w:val="0"/>
        <w:spacing w:line="240" w:lineRule="auto"/>
        <w:ind w:firstLine="0"/>
      </w:pPr>
    </w:p>
    <w:p w:rsidR="0090051E" w:rsidRPr="009E1B53" w:rsidRDefault="0090051E" w:rsidP="0090051E">
      <w:pPr>
        <w:autoSpaceDE w:val="0"/>
        <w:autoSpaceDN w:val="0"/>
        <w:adjustRightInd w:val="0"/>
        <w:spacing w:line="240" w:lineRule="auto"/>
        <w:ind w:firstLine="0"/>
      </w:pPr>
      <w:r w:rsidRPr="009E1B53">
        <w:t>[</w:t>
      </w:r>
      <w:bookmarkStart w:id="1513" w:name="Ref_Demarse_2004"/>
      <w:r w:rsidR="00C51EBF" w:rsidRPr="009E1B53">
        <w:fldChar w:fldCharType="begin"/>
      </w:r>
      <w:r w:rsidR="00F50944" w:rsidRPr="009E1B53">
        <w:instrText xml:space="preserve"> SEQ References \* MERGEFORMAT  \* MERGEFORMAT </w:instrText>
      </w:r>
      <w:r w:rsidR="00C51EBF" w:rsidRPr="009E1B53">
        <w:fldChar w:fldCharType="separate"/>
      </w:r>
      <w:r w:rsidR="00DC0366">
        <w:rPr>
          <w:noProof/>
        </w:rPr>
        <w:t>2</w:t>
      </w:r>
      <w:r w:rsidR="00C51EBF" w:rsidRPr="009E1B53">
        <w:fldChar w:fldCharType="end"/>
      </w:r>
      <w:bookmarkEnd w:id="1513"/>
      <w:r w:rsidRPr="009E1B53">
        <w:t xml:space="preserve">] T. </w:t>
      </w:r>
      <w:proofErr w:type="spellStart"/>
      <w:r w:rsidRPr="009E1B53">
        <w:t>DeMarse</w:t>
      </w:r>
      <w:proofErr w:type="spellEnd"/>
      <w:r w:rsidRPr="009E1B53">
        <w:t xml:space="preserve">, A. </w:t>
      </w:r>
      <w:proofErr w:type="spellStart"/>
      <w:r w:rsidRPr="009E1B53">
        <w:t>Cadotte</w:t>
      </w:r>
      <w:proofErr w:type="spellEnd"/>
      <w:r w:rsidRPr="009E1B53">
        <w:t xml:space="preserve">, P. Douglas, P. He, and V. Trinh, “Computation within cultured neural networks," in </w:t>
      </w:r>
      <w:r w:rsidRPr="009E1B53">
        <w:rPr>
          <w:i/>
        </w:rPr>
        <w:t>Proceedings of the 26th Annual Conference of the IEEE Engineering in Medicine and Biology Society</w:t>
      </w:r>
      <w:r w:rsidRPr="009E1B53">
        <w:t>, San Francisco, CA, September 1</w:t>
      </w:r>
      <w:r w:rsidR="00F50944" w:rsidRPr="009E1B53">
        <w:t>-</w:t>
      </w:r>
      <w:r w:rsidRPr="009E1B53">
        <w:t>5, 2004.</w:t>
      </w:r>
    </w:p>
    <w:p w:rsidR="00F50944" w:rsidRPr="009E1B53" w:rsidRDefault="00F50944" w:rsidP="0090051E">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1514" w:name="Ref_Potter_2006"/>
      <w:r w:rsidR="00C51EBF" w:rsidRPr="009E1B53">
        <w:fldChar w:fldCharType="begin"/>
      </w:r>
      <w:r w:rsidRPr="009E1B53">
        <w:instrText xml:space="preserve"> SEQ References \* MERGEFORMAT  \* MERGEFORMAT </w:instrText>
      </w:r>
      <w:r w:rsidR="00C51EBF" w:rsidRPr="009E1B53">
        <w:fldChar w:fldCharType="separate"/>
      </w:r>
      <w:r w:rsidR="00DC0366">
        <w:rPr>
          <w:noProof/>
        </w:rPr>
        <w:t>3</w:t>
      </w:r>
      <w:r w:rsidR="00C51EBF" w:rsidRPr="009E1B53">
        <w:fldChar w:fldCharType="end"/>
      </w:r>
      <w:bookmarkEnd w:id="1514"/>
      <w:r w:rsidRPr="009E1B53">
        <w:t xml:space="preserve">] S. M. Potter, D. A. </w:t>
      </w:r>
      <w:proofErr w:type="spellStart"/>
      <w:r w:rsidRPr="009E1B53">
        <w:t>Wagenaar</w:t>
      </w:r>
      <w:proofErr w:type="spellEnd"/>
      <w:r w:rsidRPr="009E1B53">
        <w:t xml:space="preserve">, and T. B. </w:t>
      </w:r>
      <w:proofErr w:type="spellStart"/>
      <w:r w:rsidRPr="009E1B53">
        <w:t>DeMarse</w:t>
      </w:r>
      <w:proofErr w:type="spellEnd"/>
      <w:r w:rsidRPr="009E1B53">
        <w:t xml:space="preserve">, “Closing the loop: Stimulation feedback systems for embodied MEA cultures," in </w:t>
      </w:r>
      <w:r w:rsidRPr="009E1B53">
        <w:rPr>
          <w:i/>
        </w:rPr>
        <w:t>Advances in Network Electrophysiology Using Multi-Electrode Arrays</w:t>
      </w:r>
      <w:r w:rsidRPr="009E1B53">
        <w:t xml:space="preserve">, M. </w:t>
      </w:r>
      <w:proofErr w:type="spellStart"/>
      <w:r w:rsidRPr="009E1B53">
        <w:t>Taketani</w:t>
      </w:r>
      <w:proofErr w:type="spellEnd"/>
      <w:r w:rsidRPr="009E1B53">
        <w:t xml:space="preserve"> and M. </w:t>
      </w:r>
      <w:proofErr w:type="spellStart"/>
      <w:r w:rsidRPr="009E1B53">
        <w:t>Baudry</w:t>
      </w:r>
      <w:proofErr w:type="spellEnd"/>
      <w:r w:rsidRPr="009E1B53">
        <w:t>, Eds. Springer, 2006, pp. 215-242.</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rPr>
          <w:i/>
        </w:rPr>
      </w:pPr>
      <w:r w:rsidRPr="009E1B53">
        <w:t>[</w:t>
      </w:r>
      <w:bookmarkStart w:id="1515" w:name="Ref_Armstrong_2007"/>
      <w:r w:rsidR="00C51EBF" w:rsidRPr="009E1B53">
        <w:fldChar w:fldCharType="begin"/>
      </w:r>
      <w:r w:rsidRPr="009E1B53">
        <w:instrText xml:space="preserve"> SEQ References \* MERGEFORMAT  \* MERGEFORMAT </w:instrText>
      </w:r>
      <w:r w:rsidR="00C51EBF" w:rsidRPr="009E1B53">
        <w:fldChar w:fldCharType="separate"/>
      </w:r>
      <w:r w:rsidR="00DC0366">
        <w:rPr>
          <w:noProof/>
        </w:rPr>
        <w:t>4</w:t>
      </w:r>
      <w:r w:rsidR="00C51EBF" w:rsidRPr="009E1B53">
        <w:fldChar w:fldCharType="end"/>
      </w:r>
      <w:bookmarkEnd w:id="1515"/>
      <w:r w:rsidRPr="009E1B53">
        <w:t xml:space="preserve">] E. Armstrong, A. </w:t>
      </w:r>
      <w:proofErr w:type="spellStart"/>
      <w:r w:rsidRPr="009E1B53">
        <w:t>Ranganathan</w:t>
      </w:r>
      <w:proofErr w:type="spellEnd"/>
      <w:r w:rsidRPr="009E1B53">
        <w:t xml:space="preserve">, and S. </w:t>
      </w:r>
      <w:proofErr w:type="spellStart"/>
      <w:r w:rsidRPr="009E1B53">
        <w:t>Westbrooks</w:t>
      </w:r>
      <w:proofErr w:type="spellEnd"/>
      <w:r w:rsidRPr="009E1B53">
        <w:t xml:space="preserve">, </w:t>
      </w:r>
      <w:r w:rsidRPr="009E1B53">
        <w:rPr>
          <w:i/>
        </w:rPr>
        <w:t>Real-Time Feedback Control of</w:t>
      </w:r>
    </w:p>
    <w:p w:rsidR="00F50944" w:rsidRPr="009E1B53" w:rsidRDefault="00F50944" w:rsidP="00F50944">
      <w:pPr>
        <w:autoSpaceDE w:val="0"/>
        <w:autoSpaceDN w:val="0"/>
        <w:adjustRightInd w:val="0"/>
        <w:spacing w:line="240" w:lineRule="auto"/>
        <w:ind w:firstLine="0"/>
      </w:pPr>
      <w:r w:rsidRPr="009E1B53">
        <w:rPr>
          <w:i/>
        </w:rPr>
        <w:t>Neuron Cell Culture Electrical Activity</w:t>
      </w:r>
      <w:r w:rsidRPr="009E1B53">
        <w:t>, 2007, Senior Design Project, Faculty advisors:</w:t>
      </w:r>
    </w:p>
    <w:p w:rsidR="00F50944" w:rsidRPr="009E1B53" w:rsidRDefault="00F50944" w:rsidP="00F50944">
      <w:pPr>
        <w:autoSpaceDE w:val="0"/>
        <w:autoSpaceDN w:val="0"/>
        <w:adjustRightInd w:val="0"/>
        <w:spacing w:line="240" w:lineRule="auto"/>
        <w:ind w:firstLine="0"/>
      </w:pPr>
      <w:r w:rsidRPr="009E1B53">
        <w:t xml:space="preserve">B. </w:t>
      </w:r>
      <w:proofErr w:type="spellStart"/>
      <w:r w:rsidRPr="009E1B53">
        <w:t>Bazuin</w:t>
      </w:r>
      <w:proofErr w:type="spellEnd"/>
      <w:r w:rsidRPr="009E1B53">
        <w:t xml:space="preserve">, J. </w:t>
      </w:r>
      <w:proofErr w:type="spellStart"/>
      <w:r w:rsidRPr="009E1B53">
        <w:t>Gesink</w:t>
      </w:r>
      <w:proofErr w:type="spellEnd"/>
      <w:r w:rsidRPr="009E1B53">
        <w:t>,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1516" w:name="Ref_McCaskey_2007"/>
      <w:r w:rsidR="00C51EBF" w:rsidRPr="009E1B53">
        <w:fldChar w:fldCharType="begin"/>
      </w:r>
      <w:r w:rsidRPr="009E1B53">
        <w:instrText xml:space="preserve"> SEQ References \* MERGEFORMAT  \* MERGEFORMAT </w:instrText>
      </w:r>
      <w:r w:rsidR="00C51EBF" w:rsidRPr="009E1B53">
        <w:fldChar w:fldCharType="separate"/>
      </w:r>
      <w:r w:rsidR="00DC0366">
        <w:rPr>
          <w:noProof/>
        </w:rPr>
        <w:t>5</w:t>
      </w:r>
      <w:r w:rsidR="00C51EBF" w:rsidRPr="009E1B53">
        <w:fldChar w:fldCharType="end"/>
      </w:r>
      <w:bookmarkEnd w:id="1516"/>
      <w:r w:rsidRPr="009E1B53">
        <w:t xml:space="preserve">] N. McCaskey, J. P. John, and P. </w:t>
      </w:r>
      <w:proofErr w:type="spellStart"/>
      <w:r w:rsidRPr="009E1B53">
        <w:t>Vandeusen</w:t>
      </w:r>
      <w:proofErr w:type="spellEnd"/>
      <w:r w:rsidRPr="009E1B53">
        <w:t xml:space="preserve">, </w:t>
      </w:r>
      <w:r w:rsidRPr="009E1B53">
        <w:rPr>
          <w:i/>
        </w:rPr>
        <w:t>Real-Time Feedback Control of Neuron Cell Culture Electrical Activity</w:t>
      </w:r>
      <w:r w:rsidRPr="009E1B53">
        <w:t xml:space="preserve">, 2007,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210EB8" w:rsidP="00210EB8">
      <w:pPr>
        <w:autoSpaceDE w:val="0"/>
        <w:autoSpaceDN w:val="0"/>
        <w:adjustRightInd w:val="0"/>
        <w:spacing w:line="240" w:lineRule="auto"/>
        <w:ind w:firstLine="0"/>
        <w:jc w:val="both"/>
      </w:pPr>
      <w:r w:rsidRPr="009E1B53">
        <w:t>[</w:t>
      </w:r>
      <w:bookmarkStart w:id="1517" w:name="Ref_Jimbo_2003"/>
      <w:r w:rsidR="00C51EBF" w:rsidRPr="009E1B53">
        <w:fldChar w:fldCharType="begin"/>
      </w:r>
      <w:r w:rsidRPr="009E1B53">
        <w:instrText xml:space="preserve"> SEQ References \* MERGEFORMAT  \* MERGEFORMAT </w:instrText>
      </w:r>
      <w:r w:rsidR="00C51EBF" w:rsidRPr="009E1B53">
        <w:fldChar w:fldCharType="separate"/>
      </w:r>
      <w:r w:rsidR="00DC0366">
        <w:rPr>
          <w:noProof/>
        </w:rPr>
        <w:t>6</w:t>
      </w:r>
      <w:r w:rsidR="00C51EBF" w:rsidRPr="009E1B53">
        <w:fldChar w:fldCharType="end"/>
      </w:r>
      <w:bookmarkEnd w:id="1517"/>
      <w:r w:rsidRPr="009E1B53">
        <w:t xml:space="preserve">] </w:t>
      </w:r>
      <w:r w:rsidR="00F50944" w:rsidRPr="009E1B53">
        <w:t xml:space="preserve">Y. </w:t>
      </w:r>
      <w:proofErr w:type="spellStart"/>
      <w:r w:rsidR="00F50944" w:rsidRPr="009E1B53">
        <w:t>Jimbo</w:t>
      </w:r>
      <w:proofErr w:type="spellEnd"/>
      <w:r w:rsidR="00F50944" w:rsidRPr="009E1B53">
        <w:t xml:space="preserve">, N. Kasai, K. </w:t>
      </w:r>
      <w:proofErr w:type="spellStart"/>
      <w:r w:rsidR="00F50944" w:rsidRPr="009E1B53">
        <w:t>Torimitsu</w:t>
      </w:r>
      <w:proofErr w:type="spellEnd"/>
      <w:r w:rsidR="00F50944" w:rsidRPr="009E1B53">
        <w:t xml:space="preserve">, T. Tateno, and H. P. C. </w:t>
      </w:r>
      <w:proofErr w:type="spellStart"/>
      <w:r w:rsidR="00F50944" w:rsidRPr="009E1B53">
        <w:t>Robinsion</w:t>
      </w:r>
      <w:proofErr w:type="spellEnd"/>
      <w:r w:rsidR="00F50944" w:rsidRPr="009E1B53">
        <w:t xml:space="preserve">, “A system for MEA-Based multisite stimulation," </w:t>
      </w:r>
      <w:r w:rsidR="00F50944" w:rsidRPr="009E1B53">
        <w:rPr>
          <w:i/>
        </w:rPr>
        <w:t>IEEE Transactions on Biomedical Engineering</w:t>
      </w:r>
      <w:r w:rsidR="00F50944" w:rsidRPr="009E1B53">
        <w:t>, vol. 50, no. 2, pp. 241-248, February 2003.</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1518" w:name="Ref_Wagenaar_2004"/>
      <w:r w:rsidR="00C51EBF" w:rsidRPr="009E1B53">
        <w:fldChar w:fldCharType="begin"/>
      </w:r>
      <w:r w:rsidRPr="009E1B53">
        <w:instrText xml:space="preserve"> SEQ References \* MERGEFORMAT  \* MERGEFORMAT </w:instrText>
      </w:r>
      <w:r w:rsidR="00C51EBF" w:rsidRPr="009E1B53">
        <w:fldChar w:fldCharType="separate"/>
      </w:r>
      <w:r w:rsidR="00DC0366">
        <w:rPr>
          <w:noProof/>
        </w:rPr>
        <w:t>7</w:t>
      </w:r>
      <w:r w:rsidR="00C51EBF" w:rsidRPr="009E1B53">
        <w:fldChar w:fldCharType="end"/>
      </w:r>
      <w:bookmarkEnd w:id="1518"/>
      <w:r w:rsidRPr="009E1B53">
        <w:t xml:space="preserve">] D. A. </w:t>
      </w:r>
      <w:proofErr w:type="spellStart"/>
      <w:r w:rsidRPr="009E1B53">
        <w:t>Wagenaar</w:t>
      </w:r>
      <w:proofErr w:type="spellEnd"/>
      <w:r w:rsidRPr="009E1B53">
        <w:t xml:space="preserve"> and S. M. Potter, “A versatile all-channel stimulator for electrode arrays, with real-time control," </w:t>
      </w:r>
      <w:r w:rsidRPr="009E1B53">
        <w:rPr>
          <w:i/>
        </w:rPr>
        <w:t>Journal of Neural Engineering</w:t>
      </w:r>
      <w:r w:rsidRPr="009E1B53">
        <w:t>, vol. 1, pp. 39-45, 2004.</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1519" w:name="Ref_Caruso_2008"/>
      <w:r w:rsidR="00C51EBF" w:rsidRPr="009E1B53">
        <w:fldChar w:fldCharType="begin"/>
      </w:r>
      <w:r w:rsidRPr="009E1B53">
        <w:instrText xml:space="preserve"> SEQ References \* MERGEFORMAT  \* MERGEFORMAT </w:instrText>
      </w:r>
      <w:r w:rsidR="00C51EBF" w:rsidRPr="009E1B53">
        <w:fldChar w:fldCharType="separate"/>
      </w:r>
      <w:r w:rsidR="00DC0366">
        <w:rPr>
          <w:noProof/>
        </w:rPr>
        <w:t>8</w:t>
      </w:r>
      <w:r w:rsidR="00C51EBF" w:rsidRPr="009E1B53">
        <w:fldChar w:fldCharType="end"/>
      </w:r>
      <w:bookmarkEnd w:id="1519"/>
      <w:r w:rsidRPr="009E1B53">
        <w:t xml:space="preserve">] T. Caruso, E. </w:t>
      </w:r>
      <w:proofErr w:type="spellStart"/>
      <w:r w:rsidRPr="009E1B53">
        <w:t>Daiek</w:t>
      </w:r>
      <w:proofErr w:type="spellEnd"/>
      <w:r w:rsidRPr="009E1B53">
        <w:t xml:space="preserve">, and E. Jones, </w:t>
      </w:r>
      <w:r w:rsidRPr="009E1B53">
        <w:rPr>
          <w:i/>
        </w:rPr>
        <w:t>Low Noise Amplification and Stimulation System for Multi-Electrode Arrays</w:t>
      </w:r>
      <w:r w:rsidRPr="009E1B53">
        <w:t xml:space="preserve">, 2008,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D. A. Miller, and F. L. Severance.</w:t>
      </w:r>
    </w:p>
    <w:p w:rsidR="006025A4" w:rsidRPr="009E1B53" w:rsidRDefault="006025A4" w:rsidP="00210EB8">
      <w:pPr>
        <w:autoSpaceDE w:val="0"/>
        <w:autoSpaceDN w:val="0"/>
        <w:adjustRightInd w:val="0"/>
        <w:spacing w:line="240" w:lineRule="auto"/>
        <w:ind w:firstLine="0"/>
        <w:jc w:val="both"/>
      </w:pPr>
    </w:p>
    <w:p w:rsidR="006025A4" w:rsidRPr="009E1B53" w:rsidRDefault="006025A4" w:rsidP="006025A4">
      <w:pPr>
        <w:autoSpaceDE w:val="0"/>
        <w:autoSpaceDN w:val="0"/>
        <w:adjustRightInd w:val="0"/>
        <w:spacing w:line="240" w:lineRule="auto"/>
        <w:ind w:firstLine="0"/>
      </w:pPr>
      <w:r w:rsidRPr="009E1B53">
        <w:t>[</w:t>
      </w:r>
      <w:bookmarkStart w:id="1520" w:name="Ref_Stahl_2009"/>
      <w:r w:rsidR="00C51EBF" w:rsidRPr="009E1B53">
        <w:fldChar w:fldCharType="begin"/>
      </w:r>
      <w:r w:rsidRPr="009E1B53">
        <w:instrText xml:space="preserve"> SEQ References \* MERGEFORMAT  \* MERGEFORMAT </w:instrText>
      </w:r>
      <w:r w:rsidR="00C51EBF" w:rsidRPr="009E1B53">
        <w:fldChar w:fldCharType="separate"/>
      </w:r>
      <w:r w:rsidR="00DC0366">
        <w:rPr>
          <w:noProof/>
        </w:rPr>
        <w:t>9</w:t>
      </w:r>
      <w:r w:rsidR="00C51EBF" w:rsidRPr="009E1B53">
        <w:fldChar w:fldCharType="end"/>
      </w:r>
      <w:bookmarkEnd w:id="1520"/>
      <w:r w:rsidRPr="009E1B53">
        <w:t xml:space="preserve">] J. D. Stahl, “Dual channel low noise amplifier for experiments in neurophysiology," Master's thesis, Western Michigan University, 2009, Committee members: B. </w:t>
      </w:r>
      <w:proofErr w:type="spellStart"/>
      <w:r w:rsidRPr="009E1B53">
        <w:t>Bazuin</w:t>
      </w:r>
      <w:proofErr w:type="spellEnd"/>
      <w:r w:rsidRPr="009E1B53">
        <w:t xml:space="preserve">, J. </w:t>
      </w:r>
      <w:proofErr w:type="spellStart"/>
      <w:r w:rsidRPr="009E1B53">
        <w:t>Gesink</w:t>
      </w:r>
      <w:proofErr w:type="spellEnd"/>
      <w:r w:rsidRPr="009E1B53">
        <w:t>, D. A. Miller (Chair), and F. L. Severance.</w:t>
      </w:r>
    </w:p>
    <w:p w:rsidR="00377520" w:rsidRPr="009E1B53" w:rsidRDefault="00377520" w:rsidP="006025A4">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1521" w:name="Ref_Batzer_2010"/>
      <w:r w:rsidR="00C51EBF" w:rsidRPr="009E1B53">
        <w:fldChar w:fldCharType="begin"/>
      </w:r>
      <w:r w:rsidRPr="009E1B53">
        <w:instrText xml:space="preserve"> SEQ References \* MERGEFORMAT  \* MERGEFORMAT </w:instrText>
      </w:r>
      <w:r w:rsidR="00C51EBF" w:rsidRPr="009E1B53">
        <w:fldChar w:fldCharType="separate"/>
      </w:r>
      <w:r w:rsidR="00DC0366">
        <w:rPr>
          <w:noProof/>
        </w:rPr>
        <w:t>10</w:t>
      </w:r>
      <w:r w:rsidR="00C51EBF" w:rsidRPr="009E1B53">
        <w:fldChar w:fldCharType="end"/>
      </w:r>
      <w:bookmarkEnd w:id="1521"/>
      <w:r w:rsidRPr="009E1B53">
        <w:t xml:space="preserve">] K. Batzer, R. </w:t>
      </w:r>
      <w:proofErr w:type="spellStart"/>
      <w:r w:rsidRPr="009E1B53">
        <w:t>Corsi</w:t>
      </w:r>
      <w:proofErr w:type="spellEnd"/>
      <w:r w:rsidRPr="009E1B53">
        <w:t xml:space="preserve">, and E. </w:t>
      </w:r>
      <w:proofErr w:type="spellStart"/>
      <w:r w:rsidRPr="009E1B53">
        <w:t>Crampton</w:t>
      </w:r>
      <w:proofErr w:type="spellEnd"/>
      <w:r w:rsidRPr="009E1B53">
        <w:t xml:space="preserve">, </w:t>
      </w:r>
      <w:r w:rsidRPr="009E1B53">
        <w:rPr>
          <w:i/>
        </w:rPr>
        <w:t>Electrophysiology Measurement and Stimulation System</w:t>
      </w:r>
      <w:r w:rsidRPr="009E1B53">
        <w:t xml:space="preserve">, Fall 2009-Spring 2010,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xml:space="preserve">, D. A. Miller, and F. L. Severance; Contributors: M. </w:t>
      </w:r>
      <w:proofErr w:type="spellStart"/>
      <w:r w:rsidRPr="009E1B53">
        <w:t>Ellinger</w:t>
      </w:r>
      <w:proofErr w:type="spellEnd"/>
      <w:r w:rsidRPr="009E1B53">
        <w:t xml:space="preserve"> and J. Stahl.</w:t>
      </w:r>
    </w:p>
    <w:p w:rsidR="00377520" w:rsidRPr="009E1B53" w:rsidRDefault="00377520" w:rsidP="00377520">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lastRenderedPageBreak/>
        <w:t>[</w:t>
      </w:r>
      <w:bookmarkStart w:id="1522" w:name="Ref_Berger_2012"/>
      <w:r w:rsidR="00C51EBF" w:rsidRPr="009E1B53">
        <w:fldChar w:fldCharType="begin"/>
      </w:r>
      <w:r w:rsidRPr="009E1B53">
        <w:instrText xml:space="preserve"> SEQ References \* MERGEFORMAT  \* MERGEFORMAT </w:instrText>
      </w:r>
      <w:r w:rsidR="00C51EBF" w:rsidRPr="009E1B53">
        <w:fldChar w:fldCharType="separate"/>
      </w:r>
      <w:r w:rsidR="00DC0366">
        <w:rPr>
          <w:noProof/>
        </w:rPr>
        <w:t>11</w:t>
      </w:r>
      <w:r w:rsidR="00C51EBF" w:rsidRPr="009E1B53">
        <w:fldChar w:fldCharType="end"/>
      </w:r>
      <w:bookmarkEnd w:id="1522"/>
      <w:r w:rsidRPr="009E1B53">
        <w:t xml:space="preserve">] B. Berger, S. </w:t>
      </w:r>
      <w:proofErr w:type="spellStart"/>
      <w:r w:rsidRPr="009E1B53">
        <w:t>Goveia</w:t>
      </w:r>
      <w:proofErr w:type="spellEnd"/>
      <w:r w:rsidRPr="009E1B53">
        <w:t xml:space="preserve">, and L. Morgan, </w:t>
      </w:r>
      <w:r w:rsidRPr="009E1B53">
        <w:rPr>
          <w:i/>
        </w:rPr>
        <w:t>Electrophysiology Data Acquisition System</w:t>
      </w:r>
      <w:r w:rsidRPr="009E1B53">
        <w:t xml:space="preserve">, 2012,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D. A. Miller, and F. L. Severance; Contributor: K. Batzer.</w:t>
      </w:r>
    </w:p>
    <w:p w:rsidR="0056163E" w:rsidRPr="009E1B53" w:rsidRDefault="0056163E" w:rsidP="00377520">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pPr>
      <w:proofErr w:type="gramStart"/>
      <w:r w:rsidRPr="009E1B53">
        <w:t>[</w:t>
      </w:r>
      <w:bookmarkStart w:id="1523" w:name="Ref_Olivo_"/>
      <w:r w:rsidR="00C51EBF" w:rsidRPr="009E1B53">
        <w:fldChar w:fldCharType="begin"/>
      </w:r>
      <w:r w:rsidRPr="009E1B53">
        <w:instrText xml:space="preserve"> SEQ References \* MERGEFORMAT  \* MERGEFORMAT </w:instrText>
      </w:r>
      <w:r w:rsidR="00C51EBF" w:rsidRPr="009E1B53">
        <w:fldChar w:fldCharType="separate"/>
      </w:r>
      <w:r w:rsidR="00DC0366">
        <w:rPr>
          <w:noProof/>
        </w:rPr>
        <w:t>12</w:t>
      </w:r>
      <w:r w:rsidR="00C51EBF" w:rsidRPr="009E1B53">
        <w:fldChar w:fldCharType="end"/>
      </w:r>
      <w:bookmarkEnd w:id="1523"/>
      <w:r w:rsidRPr="009E1B53">
        <w:t xml:space="preserve">] R. F. </w:t>
      </w:r>
      <w:proofErr w:type="spellStart"/>
      <w:r w:rsidRPr="009E1B53">
        <w:t>Olivo</w:t>
      </w:r>
      <w:proofErr w:type="spellEnd"/>
      <w:r w:rsidRPr="009E1B53">
        <w:t xml:space="preserve">, </w:t>
      </w:r>
      <w:r w:rsidRPr="009E1B53">
        <w:rPr>
          <w:i/>
        </w:rPr>
        <w:t>Lab 4: Action Potentials in Earthworm Giant Axons</w:t>
      </w:r>
      <w:r w:rsidRPr="009E1B53">
        <w:t>, Smith College, Northampton, MA, available at http://www.science.smith.edu/departments/NeuroSci/courses/bio330/labs/L4giants.html.</w:t>
      </w:r>
      <w:proofErr w:type="gramEnd"/>
    </w:p>
    <w:p w:rsidR="00377520" w:rsidRPr="009E1B53" w:rsidRDefault="00377520" w:rsidP="006025A4">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rPr>
          <w:i/>
        </w:rPr>
      </w:pPr>
      <w:r w:rsidRPr="009E1B53">
        <w:t>[</w:t>
      </w:r>
      <w:bookmarkStart w:id="1524" w:name="Ref_Kueh_2009"/>
      <w:r w:rsidR="00C51EBF" w:rsidRPr="009E1B53">
        <w:fldChar w:fldCharType="begin"/>
      </w:r>
      <w:r w:rsidRPr="009E1B53">
        <w:instrText xml:space="preserve"> SEQ References \* MERGEFORMAT  \* MERGEFORMAT </w:instrText>
      </w:r>
      <w:r w:rsidR="00C51EBF" w:rsidRPr="009E1B53">
        <w:fldChar w:fldCharType="separate"/>
      </w:r>
      <w:r w:rsidR="00DC0366">
        <w:rPr>
          <w:noProof/>
        </w:rPr>
        <w:t>13</w:t>
      </w:r>
      <w:r w:rsidR="00C51EBF" w:rsidRPr="009E1B53">
        <w:fldChar w:fldCharType="end"/>
      </w:r>
      <w:bookmarkEnd w:id="1524"/>
      <w:r w:rsidRPr="009E1B53">
        <w:t xml:space="preserve">] D. </w:t>
      </w:r>
      <w:proofErr w:type="spellStart"/>
      <w:r w:rsidRPr="009E1B53">
        <w:t>Kueh</w:t>
      </w:r>
      <w:proofErr w:type="spellEnd"/>
      <w:r w:rsidRPr="009E1B53">
        <w:t xml:space="preserve"> and </w:t>
      </w:r>
      <w:del w:id="1525" w:author="kbatzer" w:date="2013-11-20T18:15:00Z">
        <w:r w:rsidRPr="009E1B53" w:rsidDel="005D34BC">
          <w:delText>J. Jellies</w:delText>
        </w:r>
      </w:del>
      <w:ins w:id="1526" w:author="kbatzer" w:date="2013-11-20T18:15:00Z">
        <w:r w:rsidR="005D34BC">
          <w:t>C. Linn</w:t>
        </w:r>
      </w:ins>
      <w:r w:rsidRPr="009E1B53">
        <w:t xml:space="preserve">, “Neurophysiology in the earthworm," </w:t>
      </w:r>
      <w:r w:rsidRPr="009E1B53">
        <w:rPr>
          <w:i/>
        </w:rPr>
        <w:t>Laboratory Manual for</w:t>
      </w:r>
    </w:p>
    <w:p w:rsidR="0056163E" w:rsidRPr="009E1B53" w:rsidRDefault="0056163E" w:rsidP="0056163E">
      <w:pPr>
        <w:autoSpaceDE w:val="0"/>
        <w:autoSpaceDN w:val="0"/>
        <w:adjustRightInd w:val="0"/>
        <w:spacing w:line="240" w:lineRule="auto"/>
        <w:ind w:firstLine="0"/>
      </w:pPr>
      <w:r w:rsidRPr="009E1B53">
        <w:rPr>
          <w:i/>
        </w:rPr>
        <w:t>Human Physiology</w:t>
      </w:r>
      <w:r w:rsidRPr="009E1B53">
        <w:t xml:space="preserve">, </w:t>
      </w:r>
      <w:r w:rsidR="00E45590">
        <w:t>2</w:t>
      </w:r>
      <w:r w:rsidR="00E45590" w:rsidRPr="00E45590">
        <w:rPr>
          <w:vertAlign w:val="superscript"/>
        </w:rPr>
        <w:t>nd</w:t>
      </w:r>
      <w:r w:rsidR="00E45590">
        <w:t xml:space="preserve"> </w:t>
      </w:r>
      <w:proofErr w:type="gramStart"/>
      <w:r w:rsidR="00E45590">
        <w:t>ed</w:t>
      </w:r>
      <w:proofErr w:type="gramEnd"/>
      <w:r w:rsidR="00E45590">
        <w:t>.</w:t>
      </w:r>
      <w:del w:id="1527" w:author="kbatzer" w:date="2013-11-20T18:34:00Z">
        <w:r w:rsidR="00E45590" w:rsidDel="00EC4266">
          <w:delText xml:space="preserve">, pp. 19-45, 2012, </w:delText>
        </w:r>
      </w:del>
      <w:ins w:id="1528" w:author="kbatzer" w:date="2013-11-20T18:34:00Z">
        <w:r w:rsidR="00EC4266">
          <w:t xml:space="preserve"> </w:t>
        </w:r>
      </w:ins>
      <w:r w:rsidR="00E45590">
        <w:t>Mason, Ohio:</w:t>
      </w:r>
      <w:ins w:id="1529" w:author="kbatzer" w:date="2013-11-20T18:24:00Z">
        <w:r w:rsidR="00983638">
          <w:t xml:space="preserve"> </w:t>
        </w:r>
      </w:ins>
      <w:proofErr w:type="spellStart"/>
      <w:r w:rsidR="00E45590">
        <w:t>Cengage</w:t>
      </w:r>
      <w:proofErr w:type="spellEnd"/>
      <w:r w:rsidR="00E45590">
        <w:t xml:space="preserve"> Learning</w:t>
      </w:r>
      <w:del w:id="1530" w:author="kbatzer" w:date="2013-11-20T18:34:00Z">
        <w:r w:rsidRPr="009E1B53" w:rsidDel="00EC4266">
          <w:delText>.</w:delText>
        </w:r>
      </w:del>
      <w:ins w:id="1531" w:author="kbatzer" w:date="2013-11-20T18:34:00Z">
        <w:r w:rsidR="00EC4266">
          <w:t xml:space="preserve">, </w:t>
        </w:r>
        <w:r w:rsidR="007A4C0A">
          <w:t>2012, pp.</w:t>
        </w:r>
        <w:r w:rsidR="00EC4266">
          <w:t xml:space="preserve"> 19-45</w:t>
        </w:r>
      </w:ins>
      <w:ins w:id="1532" w:author="kbatzer" w:date="2013-11-20T18:35:00Z">
        <w:r w:rsidR="00E30A7E">
          <w:t>.</w:t>
        </w:r>
      </w:ins>
    </w:p>
    <w:p w:rsidR="004A6CF6" w:rsidRPr="009E1B53" w:rsidRDefault="004A6CF6" w:rsidP="0056163E">
      <w:pPr>
        <w:autoSpaceDE w:val="0"/>
        <w:autoSpaceDN w:val="0"/>
        <w:adjustRightInd w:val="0"/>
        <w:spacing w:line="240" w:lineRule="auto"/>
        <w:ind w:firstLine="0"/>
      </w:pPr>
    </w:p>
    <w:p w:rsidR="004A6CF6" w:rsidRPr="009E1B53" w:rsidRDefault="004A6CF6" w:rsidP="004A6CF6">
      <w:pPr>
        <w:autoSpaceDE w:val="0"/>
        <w:autoSpaceDN w:val="0"/>
        <w:adjustRightInd w:val="0"/>
        <w:spacing w:line="240" w:lineRule="auto"/>
        <w:ind w:firstLine="0"/>
      </w:pPr>
      <w:r w:rsidRPr="009E1B53">
        <w:t>[</w:t>
      </w:r>
      <w:bookmarkStart w:id="1533" w:name="Ref_Ellinger_2009"/>
      <w:r w:rsidR="00C51EBF" w:rsidRPr="009E1B53">
        <w:fldChar w:fldCharType="begin"/>
      </w:r>
      <w:r w:rsidRPr="009E1B53">
        <w:instrText xml:space="preserve"> SEQ References \* MERGEFORMAT  \* MERGEFORMAT </w:instrText>
      </w:r>
      <w:r w:rsidR="00C51EBF" w:rsidRPr="009E1B53">
        <w:fldChar w:fldCharType="separate"/>
      </w:r>
      <w:r w:rsidR="00DC0366">
        <w:rPr>
          <w:noProof/>
        </w:rPr>
        <w:t>14</w:t>
      </w:r>
      <w:r w:rsidR="00C51EBF" w:rsidRPr="009E1B53">
        <w:fldChar w:fldCharType="end"/>
      </w:r>
      <w:bookmarkEnd w:id="1533"/>
      <w:r w:rsidRPr="009E1B53">
        <w:t xml:space="preserve">] M. </w:t>
      </w:r>
      <w:proofErr w:type="spellStart"/>
      <w:r w:rsidRPr="009E1B53">
        <w:t>Ellinger</w:t>
      </w:r>
      <w:proofErr w:type="spellEnd"/>
      <w:r w:rsidRPr="009E1B53">
        <w:t>, “Acquisition and analysis of biological neural network action potential</w:t>
      </w:r>
    </w:p>
    <w:p w:rsidR="004A6CF6" w:rsidRPr="009E1B53" w:rsidRDefault="004A6CF6" w:rsidP="004A6CF6">
      <w:pPr>
        <w:autoSpaceDE w:val="0"/>
        <w:autoSpaceDN w:val="0"/>
        <w:adjustRightInd w:val="0"/>
        <w:spacing w:line="240" w:lineRule="auto"/>
        <w:ind w:firstLine="0"/>
      </w:pPr>
      <w:proofErr w:type="gramStart"/>
      <w:r w:rsidRPr="009E1B53">
        <w:t>sequences</w:t>
      </w:r>
      <w:proofErr w:type="gramEnd"/>
      <w:r w:rsidRPr="009E1B53">
        <w:t>," Master's thesis, Western Michigan University, 2009, Committee members:</w:t>
      </w:r>
    </w:p>
    <w:p w:rsidR="004A6CF6" w:rsidRPr="009E1B53" w:rsidRDefault="004A6CF6" w:rsidP="004A6CF6">
      <w:pPr>
        <w:autoSpaceDE w:val="0"/>
        <w:autoSpaceDN w:val="0"/>
        <w:adjustRightInd w:val="0"/>
        <w:spacing w:line="240" w:lineRule="auto"/>
        <w:ind w:firstLine="0"/>
      </w:pPr>
      <w:proofErr w:type="gramStart"/>
      <w:r w:rsidRPr="009E1B53">
        <w:t xml:space="preserve">B </w:t>
      </w:r>
      <w:proofErr w:type="spellStart"/>
      <w:r w:rsidRPr="009E1B53">
        <w:t>Bazuin</w:t>
      </w:r>
      <w:proofErr w:type="spellEnd"/>
      <w:r w:rsidRPr="009E1B53">
        <w:t xml:space="preserve">, J. </w:t>
      </w:r>
      <w:proofErr w:type="spellStart"/>
      <w:r w:rsidRPr="009E1B53">
        <w:t>Gesink</w:t>
      </w:r>
      <w:proofErr w:type="spellEnd"/>
      <w:r w:rsidRPr="009E1B53">
        <w:t>, D. A. Miller, and F. L. Severance (Chair).</w:t>
      </w:r>
      <w:proofErr w:type="gramEnd"/>
    </w:p>
    <w:p w:rsidR="004A6CF6" w:rsidRPr="009E1B53" w:rsidRDefault="004A6CF6" w:rsidP="004A6CF6">
      <w:pPr>
        <w:autoSpaceDE w:val="0"/>
        <w:autoSpaceDN w:val="0"/>
        <w:adjustRightInd w:val="0"/>
        <w:spacing w:line="240" w:lineRule="auto"/>
        <w:ind w:firstLine="0"/>
      </w:pPr>
    </w:p>
    <w:p w:rsidR="004A6CF6" w:rsidRPr="009E1B53" w:rsidRDefault="004A6CF6" w:rsidP="008A37A9">
      <w:pPr>
        <w:autoSpaceDE w:val="0"/>
        <w:autoSpaceDN w:val="0"/>
        <w:adjustRightInd w:val="0"/>
        <w:spacing w:line="240" w:lineRule="auto"/>
        <w:ind w:firstLine="0"/>
      </w:pPr>
      <w:r w:rsidRPr="009E1B53">
        <w:t>[</w:t>
      </w:r>
      <w:bookmarkStart w:id="1534" w:name="Ref_Squires_2013"/>
      <w:r w:rsidR="00C51EBF" w:rsidRPr="009E1B53">
        <w:fldChar w:fldCharType="begin"/>
      </w:r>
      <w:r w:rsidRPr="009E1B53">
        <w:instrText xml:space="preserve"> SEQ References \* MERGEFORMAT  \* MERGEFORMAT </w:instrText>
      </w:r>
      <w:r w:rsidR="00C51EBF" w:rsidRPr="009E1B53">
        <w:fldChar w:fldCharType="separate"/>
      </w:r>
      <w:r w:rsidR="00DC0366">
        <w:rPr>
          <w:noProof/>
        </w:rPr>
        <w:t>15</w:t>
      </w:r>
      <w:r w:rsidR="00C51EBF" w:rsidRPr="009E1B53">
        <w:fldChar w:fldCharType="end"/>
      </w:r>
      <w:bookmarkEnd w:id="1534"/>
      <w:r w:rsidRPr="009E1B53">
        <w:t xml:space="preserve">] </w:t>
      </w:r>
      <w:r w:rsidR="008A37A9" w:rsidRPr="009E1B53">
        <w:t>D. Squires</w:t>
      </w:r>
      <w:r w:rsidRPr="009E1B53">
        <w:t>, “</w:t>
      </w:r>
      <w:r w:rsidR="008A37A9" w:rsidRPr="009E1B53">
        <w:t>Instrumentation Electronics for an Integrated Electrophysiology Data Acquisition and Stimulation System</w:t>
      </w:r>
      <w:r w:rsidRPr="009E1B53">
        <w:t xml:space="preserve">," Master's Thesis, Western Michigan University, </w:t>
      </w:r>
      <w:r w:rsidR="00581D98" w:rsidRPr="009E1B53">
        <w:t>2013</w:t>
      </w:r>
      <w:r w:rsidRPr="009E1B53">
        <w:t xml:space="preserve">, Committee members: B. </w:t>
      </w:r>
      <w:proofErr w:type="spellStart"/>
      <w:r w:rsidRPr="009E1B53">
        <w:t>Bazuin</w:t>
      </w:r>
      <w:proofErr w:type="spellEnd"/>
      <w:r w:rsidRPr="009E1B53">
        <w:t xml:space="preserve">, D. A. Miller (Chair), and F. L. Severance; Contributors: </w:t>
      </w:r>
      <w:r w:rsidR="008A37A9" w:rsidRPr="009E1B53">
        <w:t>K. Batzer</w:t>
      </w:r>
      <w:r w:rsidRPr="009E1B53">
        <w:t xml:space="preserve">. </w:t>
      </w:r>
      <w:proofErr w:type="gramStart"/>
      <w:r w:rsidRPr="009E1B53">
        <w:t>and</w:t>
      </w:r>
      <w:proofErr w:type="gramEnd"/>
      <w:r w:rsidRPr="009E1B53">
        <w:t xml:space="preserve"> J. Stahl.</w:t>
      </w:r>
    </w:p>
    <w:p w:rsidR="005E06E7" w:rsidRPr="009E1B53" w:rsidRDefault="005E06E7" w:rsidP="004A6CF6">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1535" w:name="Ref_InVitroMEA_2013"/>
      <w:r w:rsidR="00C51EBF" w:rsidRPr="009E1B53">
        <w:fldChar w:fldCharType="begin"/>
      </w:r>
      <w:r w:rsidRPr="009E1B53">
        <w:instrText xml:space="preserve"> SEQ References \* MERGEFORMAT  \* MERGEFORMAT </w:instrText>
      </w:r>
      <w:r w:rsidR="00C51EBF" w:rsidRPr="009E1B53">
        <w:fldChar w:fldCharType="separate"/>
      </w:r>
      <w:r w:rsidR="00DC0366">
        <w:rPr>
          <w:noProof/>
        </w:rPr>
        <w:t>16</w:t>
      </w:r>
      <w:r w:rsidR="00C51EBF" w:rsidRPr="009E1B53">
        <w:fldChar w:fldCharType="end"/>
      </w:r>
      <w:bookmarkEnd w:id="1535"/>
      <w:r w:rsidRPr="009E1B53">
        <w:t xml:space="preserve">] “In vitro MEA-systems," Multi Channel Systems MCS GmbH, Reutlingen, Germany, Internet, [March 22, 2013]. </w:t>
      </w:r>
      <w:proofErr w:type="gramStart"/>
      <w:r w:rsidRPr="009E1B53">
        <w:t>[Online].</w:t>
      </w:r>
      <w:proofErr w:type="gramEnd"/>
      <w:r w:rsidRPr="009E1B53">
        <w:t xml:space="preserve"> Available: http://www.multichannelsystems.com/products/vitro-mea-systems.</w:t>
      </w:r>
    </w:p>
    <w:p w:rsidR="005E06E7" w:rsidRPr="009E1B53" w:rsidRDefault="005E06E7" w:rsidP="005E06E7">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1536" w:name="Ref_Blum_2007"/>
      <w:r w:rsidR="00C51EBF" w:rsidRPr="009E1B53">
        <w:fldChar w:fldCharType="begin"/>
      </w:r>
      <w:r w:rsidRPr="009E1B53">
        <w:instrText xml:space="preserve"> SEQ References \* MERGEFORMAT  \* MERGEFORMAT </w:instrText>
      </w:r>
      <w:r w:rsidR="00C51EBF" w:rsidRPr="009E1B53">
        <w:fldChar w:fldCharType="separate"/>
      </w:r>
      <w:r w:rsidR="00DC0366">
        <w:rPr>
          <w:noProof/>
        </w:rPr>
        <w:t>17</w:t>
      </w:r>
      <w:r w:rsidR="00C51EBF" w:rsidRPr="009E1B53">
        <w:fldChar w:fldCharType="end"/>
      </w:r>
      <w:bookmarkEnd w:id="1536"/>
      <w:r w:rsidRPr="009E1B53">
        <w:t xml:space="preserve">] R. Blum, J. Ross, E. Brown, and S. </w:t>
      </w:r>
      <w:proofErr w:type="spellStart"/>
      <w:r w:rsidRPr="009E1B53">
        <w:t>DeWeerth</w:t>
      </w:r>
      <w:proofErr w:type="spellEnd"/>
      <w:r w:rsidRPr="009E1B53">
        <w:t xml:space="preserve">, “An integrated system for simultaneous, multichannel neuron stimulation and recording," </w:t>
      </w:r>
      <w:r w:rsidRPr="009E1B53">
        <w:rPr>
          <w:i/>
        </w:rPr>
        <w:t>IEEE Transactions on Circuits and Systems</w:t>
      </w:r>
      <w:r w:rsidRPr="009E1B53">
        <w:t>, vol. 54, no. 12, pp. 2608-2618, December 2007.</w:t>
      </w:r>
    </w:p>
    <w:p w:rsidR="005E06E7" w:rsidRPr="009E1B53" w:rsidRDefault="005E06E7" w:rsidP="005E06E7">
      <w:pPr>
        <w:autoSpaceDE w:val="0"/>
        <w:autoSpaceDN w:val="0"/>
        <w:adjustRightInd w:val="0"/>
        <w:spacing w:line="240" w:lineRule="auto"/>
        <w:ind w:firstLine="0"/>
      </w:pPr>
    </w:p>
    <w:p w:rsidR="005E06E7" w:rsidRPr="009E1B53" w:rsidRDefault="009013BA" w:rsidP="005E06E7">
      <w:pPr>
        <w:autoSpaceDE w:val="0"/>
        <w:autoSpaceDN w:val="0"/>
        <w:adjustRightInd w:val="0"/>
        <w:spacing w:line="240" w:lineRule="auto"/>
        <w:ind w:firstLine="0"/>
      </w:pPr>
      <w:proofErr w:type="gramStart"/>
      <w:r w:rsidRPr="009E1B53">
        <w:t>[</w:t>
      </w:r>
      <w:bookmarkStart w:id="1537" w:name="Ref_Kladt_2010"/>
      <w:r w:rsidR="00C51EBF" w:rsidRPr="009E1B53">
        <w:fldChar w:fldCharType="begin"/>
      </w:r>
      <w:r w:rsidRPr="009E1B53">
        <w:instrText xml:space="preserve"> SEQ References \* MERGEFORMAT  \* MERGEFORMAT </w:instrText>
      </w:r>
      <w:r w:rsidR="00C51EBF" w:rsidRPr="009E1B53">
        <w:fldChar w:fldCharType="separate"/>
      </w:r>
      <w:r w:rsidR="00DC0366">
        <w:rPr>
          <w:noProof/>
        </w:rPr>
        <w:t>18</w:t>
      </w:r>
      <w:r w:rsidR="00C51EBF" w:rsidRPr="009E1B53">
        <w:fldChar w:fldCharType="end"/>
      </w:r>
      <w:bookmarkEnd w:id="1537"/>
      <w:r w:rsidRPr="009E1B53">
        <w:t xml:space="preserve">] </w:t>
      </w:r>
      <w:r w:rsidR="005E06E7" w:rsidRPr="009E1B53">
        <w:t xml:space="preserve">N. </w:t>
      </w:r>
      <w:proofErr w:type="spellStart"/>
      <w:r w:rsidR="005E06E7" w:rsidRPr="009E1B53">
        <w:t>Kladt</w:t>
      </w:r>
      <w:proofErr w:type="spellEnd"/>
      <w:r w:rsidR="005E06E7" w:rsidRPr="009E1B53">
        <w:t>, U</w:t>
      </w:r>
      <w:r w:rsidRPr="009E1B53">
        <w:t xml:space="preserve">. </w:t>
      </w:r>
      <w:proofErr w:type="spellStart"/>
      <w:r w:rsidRPr="009E1B53">
        <w:t>Hansklik</w:t>
      </w:r>
      <w:proofErr w:type="spellEnd"/>
      <w:r w:rsidRPr="009E1B53">
        <w:t>, and H.-G.</w:t>
      </w:r>
      <w:proofErr w:type="gramEnd"/>
      <w:r w:rsidRPr="009E1B53">
        <w:t xml:space="preserve"> </w:t>
      </w:r>
      <w:proofErr w:type="spellStart"/>
      <w:proofErr w:type="gramStart"/>
      <w:r w:rsidRPr="009E1B53">
        <w:t>Heinzel</w:t>
      </w:r>
      <w:proofErr w:type="spellEnd"/>
      <w:r w:rsidRPr="009E1B53">
        <w:t>, “</w:t>
      </w:r>
      <w:r w:rsidR="005E06E7" w:rsidRPr="009E1B53">
        <w:t>Teaching basic neurophysiology using intact</w:t>
      </w:r>
      <w:r w:rsidRPr="009E1B53">
        <w:t xml:space="preserve"> </w:t>
      </w:r>
      <w:r w:rsidR="005E06E7" w:rsidRPr="009E1B53">
        <w:t xml:space="preserve">earthworms," </w:t>
      </w:r>
      <w:r w:rsidR="005E06E7" w:rsidRPr="009E1B53">
        <w:rPr>
          <w:i/>
        </w:rPr>
        <w:t>The Journal of Undergraduate Neuroscience Education</w:t>
      </w:r>
      <w:r w:rsidR="005E06E7" w:rsidRPr="009E1B53">
        <w:t>, vol. 9(1), pp.</w:t>
      </w:r>
      <w:r w:rsidRPr="009E1B53">
        <w:t xml:space="preserve"> </w:t>
      </w:r>
      <w:r w:rsidR="005E06E7" w:rsidRPr="009E1B53">
        <w:t>A20</w:t>
      </w:r>
      <w:r w:rsidRPr="009E1B53">
        <w:t>-</w:t>
      </w:r>
      <w:r w:rsidR="005E06E7" w:rsidRPr="009E1B53">
        <w:t>A35, 2010.</w:t>
      </w:r>
      <w:proofErr w:type="gramEnd"/>
    </w:p>
    <w:p w:rsidR="009013BA" w:rsidRPr="009E1B53" w:rsidRDefault="009013BA" w:rsidP="005E06E7">
      <w:pPr>
        <w:autoSpaceDE w:val="0"/>
        <w:autoSpaceDN w:val="0"/>
        <w:adjustRightInd w:val="0"/>
        <w:spacing w:line="240" w:lineRule="auto"/>
        <w:ind w:firstLine="0"/>
      </w:pPr>
    </w:p>
    <w:p w:rsidR="009013BA" w:rsidRPr="009E1B53" w:rsidRDefault="009013BA" w:rsidP="009013BA">
      <w:pPr>
        <w:autoSpaceDE w:val="0"/>
        <w:autoSpaceDN w:val="0"/>
        <w:adjustRightInd w:val="0"/>
        <w:spacing w:line="240" w:lineRule="auto"/>
        <w:ind w:firstLine="0"/>
      </w:pPr>
      <w:r w:rsidRPr="009E1B53">
        <w:t>[</w:t>
      </w:r>
      <w:bookmarkStart w:id="1538" w:name="Ref_DigilentRM_2008"/>
      <w:r w:rsidR="00C51EBF" w:rsidRPr="009E1B53">
        <w:fldChar w:fldCharType="begin"/>
      </w:r>
      <w:r w:rsidRPr="009E1B53">
        <w:instrText xml:space="preserve"> SEQ References \* MERGEFORMAT  \* MERGEFORMAT </w:instrText>
      </w:r>
      <w:r w:rsidR="00C51EBF" w:rsidRPr="009E1B53">
        <w:fldChar w:fldCharType="separate"/>
      </w:r>
      <w:r w:rsidR="00DC0366">
        <w:rPr>
          <w:noProof/>
        </w:rPr>
        <w:t>19</w:t>
      </w:r>
      <w:r w:rsidR="00C51EBF" w:rsidRPr="009E1B53">
        <w:fldChar w:fldCharType="end"/>
      </w:r>
      <w:bookmarkEnd w:id="1538"/>
      <w:r w:rsidRPr="009E1B53">
        <w:t>] “</w:t>
      </w:r>
      <w:proofErr w:type="spellStart"/>
      <w:r w:rsidRPr="009E1B53">
        <w:t>Digilent</w:t>
      </w:r>
      <w:proofErr w:type="spellEnd"/>
      <w:r w:rsidRPr="009E1B53">
        <w:t xml:space="preserve"> nexys2 board reference manual," </w:t>
      </w:r>
      <w:proofErr w:type="spellStart"/>
      <w:r w:rsidRPr="009E1B53">
        <w:t>Digilent</w:t>
      </w:r>
      <w:proofErr w:type="spellEnd"/>
      <w:r w:rsidRPr="009E1B53">
        <w:t>, Inc., Pullman, WA, Reference</w:t>
      </w:r>
      <w:r w:rsidR="007140AC" w:rsidRPr="009E1B53">
        <w:t xml:space="preserve"> </w:t>
      </w:r>
      <w:r w:rsidRPr="009E1B53">
        <w:t xml:space="preserve">Manual 502-107, June 2008. </w:t>
      </w:r>
      <w:proofErr w:type="gramStart"/>
      <w:r w:rsidRPr="009E1B53">
        <w:t>[Online].</w:t>
      </w:r>
      <w:proofErr w:type="gramEnd"/>
      <w:r w:rsidRPr="009E1B53">
        <w:t xml:space="preserve"> Available: </w:t>
      </w:r>
      <w:r w:rsidR="007140AC" w:rsidRPr="009E1B53">
        <w:t xml:space="preserve">http://www.digilentinc.com/Data/Products/NEXYS2/Nexys2 rm.pdf. </w:t>
      </w:r>
    </w:p>
    <w:p w:rsidR="00F044A8" w:rsidRPr="009E1B53" w:rsidRDefault="00F044A8" w:rsidP="009013BA">
      <w:pPr>
        <w:autoSpaceDE w:val="0"/>
        <w:autoSpaceDN w:val="0"/>
        <w:adjustRightInd w:val="0"/>
        <w:spacing w:line="240" w:lineRule="auto"/>
        <w:ind w:firstLine="0"/>
      </w:pPr>
    </w:p>
    <w:p w:rsidR="00F044A8" w:rsidRPr="009E1B53" w:rsidRDefault="00F044A8" w:rsidP="00F044A8">
      <w:pPr>
        <w:autoSpaceDE w:val="0"/>
        <w:autoSpaceDN w:val="0"/>
        <w:adjustRightInd w:val="0"/>
        <w:spacing w:line="240" w:lineRule="auto"/>
        <w:ind w:firstLine="0"/>
      </w:pPr>
      <w:r w:rsidRPr="009E1B53">
        <w:t>[</w:t>
      </w:r>
      <w:bookmarkStart w:id="1539" w:name="Ref_AD7606_2012"/>
      <w:r w:rsidR="00C51EBF" w:rsidRPr="009E1B53">
        <w:fldChar w:fldCharType="begin"/>
      </w:r>
      <w:r w:rsidRPr="009E1B53">
        <w:instrText xml:space="preserve"> SEQ References \* MERGEFORMAT  \* MERGEFORMAT </w:instrText>
      </w:r>
      <w:r w:rsidR="00C51EBF" w:rsidRPr="009E1B53">
        <w:fldChar w:fldCharType="separate"/>
      </w:r>
      <w:r w:rsidR="00DC0366">
        <w:rPr>
          <w:noProof/>
        </w:rPr>
        <w:t>20</w:t>
      </w:r>
      <w:r w:rsidR="00C51EBF" w:rsidRPr="009E1B53">
        <w:fldChar w:fldCharType="end"/>
      </w:r>
      <w:bookmarkEnd w:id="1539"/>
      <w:r w:rsidRPr="009E1B53">
        <w:t xml:space="preserve">] “AD7606 data sheet rev c," Analog Devices, Inc., Norwood, MA, Data Sheet Rev. C, February 2012. </w:t>
      </w:r>
      <w:proofErr w:type="gramStart"/>
      <w:r w:rsidRPr="009E1B53">
        <w:t>[Online].</w:t>
      </w:r>
      <w:proofErr w:type="gramEnd"/>
      <w:r w:rsidRPr="009E1B53">
        <w:t xml:space="preserve"> Available: </w:t>
      </w:r>
      <w:r w:rsidR="00C51EBF">
        <w:fldChar w:fldCharType="begin"/>
      </w:r>
      <w:r w:rsidR="00C51EBF">
        <w:instrText>HYPERLINK "http://www.analog.com/static/imported-files/data_sheets/AD7606_7606-6_7606-4.pdf"</w:instrText>
      </w:r>
      <w:ins w:id="1540" w:author="kbatzer" w:date="2013-11-24T19:52:00Z"/>
      <w:r w:rsidR="00C51EBF">
        <w:fldChar w:fldCharType="separate"/>
      </w:r>
      <w:r w:rsidR="00F55DBB" w:rsidRPr="009E1B53">
        <w:rPr>
          <w:rStyle w:val="Hyperlink"/>
        </w:rPr>
        <w:t>http://www.analog.com/static/imported-files/data_sheets/AD7606_7606-6_7606-4.pdf</w:t>
      </w:r>
      <w:r w:rsidR="00C51EBF">
        <w:fldChar w:fldCharType="end"/>
      </w:r>
    </w:p>
    <w:p w:rsidR="00F55DBB" w:rsidRPr="009E1B53" w:rsidRDefault="00F55DBB" w:rsidP="00F044A8">
      <w:pPr>
        <w:autoSpaceDE w:val="0"/>
        <w:autoSpaceDN w:val="0"/>
        <w:adjustRightInd w:val="0"/>
        <w:spacing w:line="240" w:lineRule="auto"/>
        <w:ind w:firstLine="0"/>
      </w:pPr>
    </w:p>
    <w:p w:rsidR="00F55DBB" w:rsidRPr="009E1B53" w:rsidRDefault="00F55DBB" w:rsidP="00F55DBB">
      <w:pPr>
        <w:autoSpaceDE w:val="0"/>
        <w:autoSpaceDN w:val="0"/>
        <w:adjustRightInd w:val="0"/>
        <w:spacing w:line="240" w:lineRule="auto"/>
        <w:ind w:firstLine="0"/>
      </w:pPr>
      <w:r w:rsidRPr="009E1B53">
        <w:t>[</w:t>
      </w:r>
      <w:bookmarkStart w:id="1541" w:name="Ref_AD5678_2011"/>
      <w:r w:rsidR="00C51EBF" w:rsidRPr="009E1B53">
        <w:fldChar w:fldCharType="begin"/>
      </w:r>
      <w:r w:rsidRPr="009E1B53">
        <w:instrText xml:space="preserve"> SEQ References \* MERGEFORMAT  \* MERGEFORMAT </w:instrText>
      </w:r>
      <w:r w:rsidR="00C51EBF" w:rsidRPr="009E1B53">
        <w:fldChar w:fldCharType="separate"/>
      </w:r>
      <w:r w:rsidR="00DC0366">
        <w:rPr>
          <w:noProof/>
        </w:rPr>
        <w:t>21</w:t>
      </w:r>
      <w:r w:rsidR="00C51EBF" w:rsidRPr="009E1B53">
        <w:fldChar w:fldCharType="end"/>
      </w:r>
      <w:bookmarkEnd w:id="1541"/>
      <w:r w:rsidRPr="009E1B53">
        <w:t xml:space="preserve">] “AD5678 data sheet rev c," Analog Devices, Inc., Norwood, MA, Data Sheet Rev. C, February 2011. </w:t>
      </w:r>
      <w:proofErr w:type="gramStart"/>
      <w:r w:rsidRPr="009E1B53">
        <w:t>[Online].</w:t>
      </w:r>
      <w:proofErr w:type="gramEnd"/>
      <w:r w:rsidRPr="009E1B53">
        <w:t xml:space="preserve"> Available: </w:t>
      </w:r>
      <w:r w:rsidR="00C51EBF">
        <w:fldChar w:fldCharType="begin"/>
      </w:r>
      <w:r w:rsidR="00C51EBF">
        <w:instrText>HYPERLINK "http://www.analog.com/static/imported-files/data_sheets/AD5678.pdf"</w:instrText>
      </w:r>
      <w:ins w:id="1542" w:author="kbatzer" w:date="2013-11-24T19:52:00Z"/>
      <w:r w:rsidR="00C51EBF">
        <w:fldChar w:fldCharType="separate"/>
      </w:r>
      <w:r w:rsidRPr="009E1B53">
        <w:rPr>
          <w:rStyle w:val="Hyperlink"/>
        </w:rPr>
        <w:t>http://www.analog.com/static/imported-files/data_sheets/AD5678.pdf</w:t>
      </w:r>
      <w:r w:rsidR="00C51EBF">
        <w:fldChar w:fldCharType="end"/>
      </w:r>
    </w:p>
    <w:p w:rsidR="00F55DBB" w:rsidRPr="009E1B53" w:rsidRDefault="00F55DBB" w:rsidP="00F55DBB">
      <w:pPr>
        <w:autoSpaceDE w:val="0"/>
        <w:autoSpaceDN w:val="0"/>
        <w:adjustRightInd w:val="0"/>
        <w:spacing w:line="240" w:lineRule="auto"/>
        <w:ind w:firstLine="0"/>
      </w:pPr>
    </w:p>
    <w:p w:rsidR="00F55DBB" w:rsidRPr="009E1B53" w:rsidRDefault="00EC3AFA" w:rsidP="00EC3AFA">
      <w:pPr>
        <w:autoSpaceDE w:val="0"/>
        <w:autoSpaceDN w:val="0"/>
        <w:adjustRightInd w:val="0"/>
        <w:spacing w:line="240" w:lineRule="auto"/>
        <w:ind w:firstLine="0"/>
      </w:pPr>
      <w:r w:rsidRPr="009E1B53">
        <w:t>[</w:t>
      </w:r>
      <w:bookmarkStart w:id="1543" w:name="Ref_Micron_2007"/>
      <w:r w:rsidR="00C51EBF" w:rsidRPr="009E1B53">
        <w:fldChar w:fldCharType="begin"/>
      </w:r>
      <w:r w:rsidRPr="009E1B53">
        <w:instrText xml:space="preserve"> SEQ References \* MERGEFORMAT  \* MERGEFORMAT </w:instrText>
      </w:r>
      <w:r w:rsidR="00C51EBF" w:rsidRPr="009E1B53">
        <w:fldChar w:fldCharType="separate"/>
      </w:r>
      <w:r w:rsidR="00DC0366">
        <w:rPr>
          <w:noProof/>
        </w:rPr>
        <w:t>22</w:t>
      </w:r>
      <w:r w:rsidR="00C51EBF" w:rsidRPr="009E1B53">
        <w:fldChar w:fldCharType="end"/>
      </w:r>
      <w:bookmarkEnd w:id="1543"/>
      <w:r w:rsidRPr="009E1B53">
        <w:t>] “</w:t>
      </w:r>
      <w:proofErr w:type="spellStart"/>
      <w:r w:rsidRPr="009E1B53">
        <w:t>Async</w:t>
      </w:r>
      <w:proofErr w:type="spellEnd"/>
      <w:r w:rsidRPr="009E1B53">
        <w:t xml:space="preserve">/Page/Burst </w:t>
      </w:r>
      <w:proofErr w:type="spellStart"/>
      <w:r w:rsidRPr="009E1B53">
        <w:t>CellularRAM</w:t>
      </w:r>
      <w:proofErr w:type="spellEnd"/>
      <w:r w:rsidRPr="009E1B53">
        <w:t xml:space="preserve"> 1.5," Micron Tech., Inc., Boise, ID, Data Sheet Rev H, August 2007. </w:t>
      </w:r>
      <w:proofErr w:type="gramStart"/>
      <w:r w:rsidRPr="009E1B53">
        <w:t>[Online].</w:t>
      </w:r>
      <w:proofErr w:type="gramEnd"/>
      <w:r w:rsidRPr="009E1B53">
        <w:t xml:space="preserve"> Available: </w:t>
      </w:r>
      <w:r w:rsidRPr="009E1B53">
        <w:lastRenderedPageBreak/>
        <w:t>www.micron.com/</w:t>
      </w:r>
      <w:r w:rsidR="00B95A2B" w:rsidRPr="009E1B53">
        <w:t>~</w:t>
      </w:r>
      <w:r w:rsidRPr="009E1B53">
        <w:t>/media/Documents/Products/Data%20Sheet/DRAM/</w:t>
      </w:r>
      <w:r w:rsidR="00B95A2B" w:rsidRPr="009E1B53">
        <w:t>Mobile%20DRAM/PSRAM/128m</w:t>
      </w:r>
      <w:r w:rsidRPr="009E1B53">
        <w:t>b</w:t>
      </w:r>
      <w:r w:rsidR="00B95A2B" w:rsidRPr="009E1B53">
        <w:t>_</w:t>
      </w:r>
      <w:r w:rsidRPr="009E1B53">
        <w:t>burst</w:t>
      </w:r>
      <w:r w:rsidR="00B95A2B" w:rsidRPr="009E1B53">
        <w:t>_</w:t>
      </w:r>
      <w:r w:rsidRPr="009E1B53">
        <w:t>cr1</w:t>
      </w:r>
      <w:r w:rsidR="00B95A2B" w:rsidRPr="009E1B53">
        <w:t>_</w:t>
      </w:r>
      <w:r w:rsidRPr="009E1B53">
        <w:t>5</w:t>
      </w:r>
      <w:r w:rsidR="00B95A2B" w:rsidRPr="009E1B53">
        <w:t>_</w:t>
      </w:r>
      <w:r w:rsidRPr="009E1B53">
        <w:t>p26z.pdf</w:t>
      </w:r>
    </w:p>
    <w:p w:rsidR="00F044A8" w:rsidRPr="009E1B53" w:rsidRDefault="00F044A8" w:rsidP="00F044A8">
      <w:pPr>
        <w:autoSpaceDE w:val="0"/>
        <w:autoSpaceDN w:val="0"/>
        <w:adjustRightInd w:val="0"/>
        <w:spacing w:line="240" w:lineRule="auto"/>
        <w:ind w:firstLine="0"/>
      </w:pPr>
    </w:p>
    <w:p w:rsidR="006F08AC" w:rsidRPr="009E1B53" w:rsidRDefault="006F08AC" w:rsidP="006F08AC">
      <w:pPr>
        <w:autoSpaceDE w:val="0"/>
        <w:autoSpaceDN w:val="0"/>
        <w:adjustRightInd w:val="0"/>
        <w:spacing w:line="240" w:lineRule="auto"/>
        <w:ind w:firstLine="0"/>
      </w:pPr>
      <w:r w:rsidRPr="009E1B53">
        <w:t>[</w:t>
      </w:r>
      <w:bookmarkStart w:id="1544" w:name="Ref_Cypress_2013"/>
      <w:r w:rsidR="00C51EBF" w:rsidRPr="009E1B53">
        <w:fldChar w:fldCharType="begin"/>
      </w:r>
      <w:r w:rsidRPr="009E1B53">
        <w:instrText xml:space="preserve"> SEQ References \* MERGEFORMAT  \* MERGEFORMAT </w:instrText>
      </w:r>
      <w:r w:rsidR="00C51EBF" w:rsidRPr="009E1B53">
        <w:fldChar w:fldCharType="separate"/>
      </w:r>
      <w:r w:rsidR="00DC0366">
        <w:rPr>
          <w:noProof/>
        </w:rPr>
        <w:t>23</w:t>
      </w:r>
      <w:r w:rsidR="00C51EBF" w:rsidRPr="009E1B53">
        <w:fldChar w:fldCharType="end"/>
      </w:r>
      <w:bookmarkEnd w:id="1544"/>
      <w:r w:rsidRPr="009E1B53">
        <w:t xml:space="preserve">] “EZ-USB FX2LP USB microcontroller high-speed USB peripheral controller," Cypress Semiconductor Corp., San Jose, CA, Data Sheet 38-08032 Rev. *W, July 2013. </w:t>
      </w:r>
      <w:proofErr w:type="gramStart"/>
      <w:r w:rsidRPr="009E1B53">
        <w:t>[Online].</w:t>
      </w:r>
      <w:proofErr w:type="gramEnd"/>
      <w:r w:rsidRPr="009E1B53">
        <w:t xml:space="preserve"> Available: http://www.cypress.com/?docID=45142</w:t>
      </w:r>
    </w:p>
    <w:p w:rsidR="007140AC" w:rsidRPr="009E1B53" w:rsidRDefault="007140AC" w:rsidP="009013BA">
      <w:pPr>
        <w:autoSpaceDE w:val="0"/>
        <w:autoSpaceDN w:val="0"/>
        <w:adjustRightInd w:val="0"/>
        <w:spacing w:line="240" w:lineRule="auto"/>
        <w:ind w:firstLine="0"/>
      </w:pPr>
    </w:p>
    <w:p w:rsidR="000B06F0" w:rsidRPr="009E1B53" w:rsidRDefault="000B06F0" w:rsidP="000B06F0">
      <w:pPr>
        <w:autoSpaceDE w:val="0"/>
        <w:autoSpaceDN w:val="0"/>
        <w:adjustRightInd w:val="0"/>
        <w:spacing w:line="240" w:lineRule="auto"/>
        <w:ind w:firstLine="0"/>
      </w:pPr>
      <w:r w:rsidRPr="009E1B53">
        <w:t>[</w:t>
      </w:r>
      <w:bookmarkStart w:id="1545" w:name="Ref_McGillVirtualLab"/>
      <w:r w:rsidR="00C51EBF" w:rsidRPr="009E1B53">
        <w:fldChar w:fldCharType="begin"/>
      </w:r>
      <w:r w:rsidRPr="009E1B53">
        <w:instrText xml:space="preserve"> SEQ References \* MERGEFORMAT  \* MERGEFORMAT </w:instrText>
      </w:r>
      <w:r w:rsidR="00C51EBF" w:rsidRPr="009E1B53">
        <w:fldChar w:fldCharType="separate"/>
      </w:r>
      <w:r w:rsidR="00DC0366">
        <w:rPr>
          <w:noProof/>
        </w:rPr>
        <w:t>24</w:t>
      </w:r>
      <w:r w:rsidR="00C51EBF" w:rsidRPr="009E1B53">
        <w:fldChar w:fldCharType="end"/>
      </w:r>
      <w:bookmarkEnd w:id="1545"/>
      <w:r w:rsidRPr="009E1B53">
        <w:t xml:space="preserve">] “The McGill physiology virtual laboratory, compound action potential, background, recording technique," McGill University, Montreal, Quebec, Internet, 2005, [August 20, 2013]. </w:t>
      </w:r>
      <w:proofErr w:type="gramStart"/>
      <w:r w:rsidRPr="009E1B53">
        <w:t>[Online].</w:t>
      </w:r>
      <w:proofErr w:type="gramEnd"/>
      <w:r w:rsidRPr="009E1B53">
        <w:t xml:space="preserve"> Available: </w:t>
      </w:r>
      <w:r w:rsidR="00C51EBF">
        <w:fldChar w:fldCharType="begin"/>
      </w:r>
      <w:r w:rsidR="00C51EBF">
        <w:instrText>HYPERLINK "http://www.medicine.mcgill.ca/physio/vlab/CAP/recording.htm"</w:instrText>
      </w:r>
      <w:ins w:id="1546" w:author="kbatzer" w:date="2013-11-24T19:52:00Z"/>
      <w:r w:rsidR="00C51EBF">
        <w:fldChar w:fldCharType="separate"/>
      </w:r>
      <w:r w:rsidR="001E69CF" w:rsidRPr="009E1B53">
        <w:rPr>
          <w:rStyle w:val="Hyperlink"/>
        </w:rPr>
        <w:t>http://www.medicine.mcgill.ca/physio/vlab/CAP/recording.htm</w:t>
      </w:r>
      <w:r w:rsidR="00C51EBF">
        <w:fldChar w:fldCharType="end"/>
      </w:r>
    </w:p>
    <w:p w:rsidR="001E69CF" w:rsidRPr="009E1B53" w:rsidRDefault="001E69CF" w:rsidP="000B06F0">
      <w:pPr>
        <w:autoSpaceDE w:val="0"/>
        <w:autoSpaceDN w:val="0"/>
        <w:adjustRightInd w:val="0"/>
        <w:spacing w:line="240" w:lineRule="auto"/>
        <w:ind w:firstLine="0"/>
      </w:pPr>
    </w:p>
    <w:p w:rsidR="001E69CF" w:rsidRPr="009E1B53" w:rsidRDefault="001E69CF" w:rsidP="001E69CF">
      <w:pPr>
        <w:autoSpaceDE w:val="0"/>
        <w:autoSpaceDN w:val="0"/>
        <w:adjustRightInd w:val="0"/>
        <w:spacing w:line="240" w:lineRule="auto"/>
        <w:ind w:firstLine="0"/>
      </w:pPr>
      <w:r w:rsidRPr="009E1B53">
        <w:t>[</w:t>
      </w:r>
      <w:bookmarkStart w:id="1547" w:name="Ref_Chloriding_2004"/>
      <w:r w:rsidR="00C51EBF" w:rsidRPr="009E1B53">
        <w:fldChar w:fldCharType="begin"/>
      </w:r>
      <w:r w:rsidRPr="009E1B53">
        <w:instrText xml:space="preserve"> SEQ References \* MERGEFORMAT  \* MERGEFORMAT </w:instrText>
      </w:r>
      <w:r w:rsidR="00C51EBF" w:rsidRPr="009E1B53">
        <w:fldChar w:fldCharType="separate"/>
      </w:r>
      <w:r w:rsidR="00DC0366">
        <w:rPr>
          <w:noProof/>
        </w:rPr>
        <w:t>25</w:t>
      </w:r>
      <w:r w:rsidR="00C51EBF" w:rsidRPr="009E1B53">
        <w:fldChar w:fldCharType="end"/>
      </w:r>
      <w:bookmarkEnd w:id="1547"/>
      <w:r w:rsidRPr="009E1B53">
        <w:t>] “</w:t>
      </w:r>
      <w:proofErr w:type="spellStart"/>
      <w:r w:rsidRPr="009E1B53">
        <w:t>Chloriding</w:t>
      </w:r>
      <w:proofErr w:type="spellEnd"/>
      <w:r w:rsidRPr="009E1B53">
        <w:t xml:space="preserve"> Ag/</w:t>
      </w:r>
      <w:proofErr w:type="spellStart"/>
      <w:r w:rsidRPr="009E1B53">
        <w:t>AgCl</w:t>
      </w:r>
      <w:proofErr w:type="spellEnd"/>
      <w:r w:rsidRPr="009E1B53">
        <w:t xml:space="preserve"> electrodes disk, pellet, or wire," Warner Instruments, Hamden, CT, Technical Reference, February 2004. </w:t>
      </w:r>
      <w:proofErr w:type="gramStart"/>
      <w:r w:rsidRPr="009E1B53">
        <w:t>[Online].</w:t>
      </w:r>
      <w:proofErr w:type="gramEnd"/>
      <w:r w:rsidRPr="009E1B53">
        <w:t xml:space="preserve"> Available: </w:t>
      </w:r>
      <w:r w:rsidR="00C51EBF">
        <w:fldChar w:fldCharType="begin"/>
      </w:r>
      <w:r w:rsidR="00C51EBF">
        <w:instrText>HYPERLINK "http://www.warneronline.com/Documents/uploader/Chloriding%20Ag-AgCl%20electrodes%20%20%282004.02.02%29.pdf"</w:instrText>
      </w:r>
      <w:ins w:id="1548" w:author="kbatzer" w:date="2013-11-24T19:52:00Z"/>
      <w:r w:rsidR="00C51EBF">
        <w:fldChar w:fldCharType="separate"/>
      </w:r>
      <w:r w:rsidRPr="009E1B53">
        <w:rPr>
          <w:rStyle w:val="Hyperlink"/>
        </w:rPr>
        <w:t>http://www.warneronline.com/Documents/uploader/Chloriding%20Ag-AgCl%20electrodes%20%20%282004.02.02%29.pdf</w:t>
      </w:r>
      <w:r w:rsidR="00C51EBF">
        <w:fldChar w:fldCharType="end"/>
      </w:r>
    </w:p>
    <w:p w:rsidR="001E69CF" w:rsidRDefault="001E69CF" w:rsidP="001E69CF">
      <w:pPr>
        <w:autoSpaceDE w:val="0"/>
        <w:autoSpaceDN w:val="0"/>
        <w:adjustRightInd w:val="0"/>
        <w:spacing w:line="240" w:lineRule="auto"/>
        <w:ind w:firstLine="0"/>
      </w:pPr>
    </w:p>
    <w:p w:rsidR="008705E1" w:rsidRDefault="008705E1" w:rsidP="001E69CF">
      <w:pPr>
        <w:autoSpaceDE w:val="0"/>
        <w:autoSpaceDN w:val="0"/>
        <w:adjustRightInd w:val="0"/>
        <w:spacing w:line="240" w:lineRule="auto"/>
        <w:ind w:firstLine="0"/>
      </w:pPr>
      <w:r w:rsidRPr="009E1B53">
        <w:t>[</w:t>
      </w:r>
      <w:bookmarkStart w:id="1549" w:name="Ref_BatzerGitHub_2013"/>
      <w:r w:rsidR="00C51EBF" w:rsidRPr="009E1B53">
        <w:fldChar w:fldCharType="begin"/>
      </w:r>
      <w:r w:rsidRPr="009E1B53">
        <w:instrText xml:space="preserve"> SEQ References \* MERGEFORMAT  \* MERGEFORMAT </w:instrText>
      </w:r>
      <w:r w:rsidR="00C51EBF" w:rsidRPr="009E1B53">
        <w:fldChar w:fldCharType="separate"/>
      </w:r>
      <w:r w:rsidR="00DC0366">
        <w:rPr>
          <w:noProof/>
        </w:rPr>
        <w:t>26</w:t>
      </w:r>
      <w:r w:rsidR="00C51EBF" w:rsidRPr="009E1B53">
        <w:fldChar w:fldCharType="end"/>
      </w:r>
      <w:bookmarkEnd w:id="1549"/>
      <w:r w:rsidRPr="009E1B53">
        <w:t>]</w:t>
      </w:r>
      <w:r>
        <w:t xml:space="preserve"> “</w:t>
      </w:r>
      <w:proofErr w:type="spellStart"/>
      <w:r>
        <w:t>GitHub</w:t>
      </w:r>
      <w:proofErr w:type="spellEnd"/>
      <w:r>
        <w:t xml:space="preserve"> Repository – </w:t>
      </w:r>
      <w:proofErr w:type="spellStart"/>
      <w:r>
        <w:t>KyleBatzer</w:t>
      </w:r>
      <w:proofErr w:type="spellEnd"/>
      <w:r>
        <w:t xml:space="preserve"> – Thesis” [Online]. Available: </w:t>
      </w:r>
      <w:r w:rsidR="00C51EBF">
        <w:fldChar w:fldCharType="begin"/>
      </w:r>
      <w:r w:rsidR="00C51EBF">
        <w:instrText>HYPERLINK "https://github.com/KyleBatzer/Thesis"</w:instrText>
      </w:r>
      <w:ins w:id="1550" w:author="kbatzer" w:date="2013-11-24T19:52:00Z"/>
      <w:r w:rsidR="00C51EBF">
        <w:fldChar w:fldCharType="separate"/>
      </w:r>
      <w:r w:rsidRPr="00FC012E">
        <w:rPr>
          <w:rStyle w:val="Hyperlink"/>
        </w:rPr>
        <w:t>https://github.com/KyleBatzer/Thesis</w:t>
      </w:r>
      <w:r w:rsidR="00C51EBF">
        <w:fldChar w:fldCharType="end"/>
      </w:r>
    </w:p>
    <w:p w:rsidR="00C04C90" w:rsidRDefault="00C04C90" w:rsidP="001E69CF">
      <w:pPr>
        <w:autoSpaceDE w:val="0"/>
        <w:autoSpaceDN w:val="0"/>
        <w:adjustRightInd w:val="0"/>
        <w:spacing w:line="240" w:lineRule="auto"/>
        <w:ind w:firstLine="0"/>
      </w:pPr>
    </w:p>
    <w:p w:rsidR="00C04C90" w:rsidRDefault="00C04C90" w:rsidP="00C04C90">
      <w:pPr>
        <w:autoSpaceDE w:val="0"/>
        <w:autoSpaceDN w:val="0"/>
        <w:adjustRightInd w:val="0"/>
        <w:spacing w:line="240" w:lineRule="auto"/>
        <w:ind w:firstLine="0"/>
      </w:pPr>
      <w:r w:rsidRPr="009E1B53">
        <w:t>[</w:t>
      </w:r>
      <w:bookmarkStart w:id="1551" w:name="Ref_DynamicDataDisplay_2013"/>
      <w:r w:rsidR="00C51EBF" w:rsidRPr="009E1B53">
        <w:fldChar w:fldCharType="begin"/>
      </w:r>
      <w:r w:rsidRPr="009E1B53">
        <w:instrText xml:space="preserve"> SEQ References \* MERGEFORMAT  \* MERGEFORMAT </w:instrText>
      </w:r>
      <w:r w:rsidR="00C51EBF" w:rsidRPr="009E1B53">
        <w:fldChar w:fldCharType="separate"/>
      </w:r>
      <w:r w:rsidR="00DC0366">
        <w:rPr>
          <w:noProof/>
        </w:rPr>
        <w:t>27</w:t>
      </w:r>
      <w:r w:rsidR="00C51EBF" w:rsidRPr="009E1B53">
        <w:fldChar w:fldCharType="end"/>
      </w:r>
      <w:bookmarkEnd w:id="1551"/>
      <w:r w:rsidRPr="009E1B53">
        <w:t>]</w:t>
      </w:r>
      <w:r>
        <w:t xml:space="preserve"> “Dynamic Data Display” [Online]. Available: </w:t>
      </w:r>
      <w:r w:rsidR="00C51EBF">
        <w:fldChar w:fldCharType="begin"/>
      </w:r>
      <w:r w:rsidR="00C51EBF">
        <w:instrText>HYPERLINK "http://dynamicdatadisplay.codeplex.com/"</w:instrText>
      </w:r>
      <w:ins w:id="1552" w:author="kbatzer" w:date="2013-11-24T19:52:00Z"/>
      <w:r w:rsidR="00C51EBF">
        <w:fldChar w:fldCharType="separate"/>
      </w:r>
      <w:r w:rsidRPr="00AD1E8E">
        <w:rPr>
          <w:rStyle w:val="Hyperlink"/>
        </w:rPr>
        <w:t>http://dynamicdatadisplay.codeplex.com/</w:t>
      </w:r>
      <w:r w:rsidR="00C51EBF">
        <w:fldChar w:fldCharType="end"/>
      </w:r>
    </w:p>
    <w:p w:rsidR="00C04C90" w:rsidRDefault="00C04C90" w:rsidP="00C04C90">
      <w:pPr>
        <w:autoSpaceDE w:val="0"/>
        <w:autoSpaceDN w:val="0"/>
        <w:adjustRightInd w:val="0"/>
        <w:spacing w:line="240" w:lineRule="auto"/>
        <w:ind w:firstLine="0"/>
      </w:pPr>
    </w:p>
    <w:p w:rsidR="00C04C90" w:rsidRDefault="00C04C90" w:rsidP="001E69CF">
      <w:pPr>
        <w:autoSpaceDE w:val="0"/>
        <w:autoSpaceDN w:val="0"/>
        <w:adjustRightInd w:val="0"/>
        <w:spacing w:line="240" w:lineRule="auto"/>
        <w:ind w:firstLine="0"/>
      </w:pPr>
    </w:p>
    <w:p w:rsidR="008705E1" w:rsidRPr="009E1B53" w:rsidRDefault="008705E1" w:rsidP="001E69CF">
      <w:pPr>
        <w:autoSpaceDE w:val="0"/>
        <w:autoSpaceDN w:val="0"/>
        <w:adjustRightInd w:val="0"/>
        <w:spacing w:line="240" w:lineRule="auto"/>
        <w:ind w:firstLine="0"/>
      </w:pPr>
    </w:p>
    <w:p w:rsidR="00772B91" w:rsidRPr="00467BDD" w:rsidRDefault="00772B91" w:rsidP="00C47D5C">
      <w:pPr>
        <w:pStyle w:val="Heading1"/>
        <w:pageBreakBefore/>
      </w:pPr>
      <w:bookmarkStart w:id="1553" w:name="_Toc373086250"/>
      <w:r w:rsidRPr="00467BDD">
        <w:lastRenderedPageBreak/>
        <w:t>Appendices</w:t>
      </w:r>
      <w:bookmarkEnd w:id="1553"/>
    </w:p>
    <w:p w:rsidR="00AE0124" w:rsidRDefault="008705E1" w:rsidP="00AE0124">
      <w:pPr>
        <w:pStyle w:val="Heading2"/>
      </w:pPr>
      <w:bookmarkStart w:id="1554" w:name="_Toc373086251"/>
      <w:proofErr w:type="spellStart"/>
      <w:r>
        <w:t>GitHub</w:t>
      </w:r>
      <w:proofErr w:type="spellEnd"/>
      <w:r>
        <w:t xml:space="preserve"> Repository</w:t>
      </w:r>
      <w:bookmarkEnd w:id="1554"/>
    </w:p>
    <w:p w:rsidR="008705E1" w:rsidRDefault="008705E1" w:rsidP="008705E1">
      <w:r>
        <w:t xml:space="preserve">A </w:t>
      </w:r>
      <w:proofErr w:type="spellStart"/>
      <w:r>
        <w:t>GitHub</w:t>
      </w:r>
      <w:proofErr w:type="spellEnd"/>
      <w:r>
        <w:t xml:space="preserve"> repository</w:t>
      </w:r>
      <w:r w:rsidR="00806464">
        <w:t xml:space="preserve"> [</w:t>
      </w:r>
      <w:r w:rsidR="00C51EBF">
        <w:fldChar w:fldCharType="begin"/>
      </w:r>
      <w:r w:rsidR="006F6598">
        <w:instrText xml:space="preserve"> REF Ref_BatzerGitHub_2013 \h </w:instrText>
      </w:r>
      <w:r w:rsidR="00C51EBF">
        <w:fldChar w:fldCharType="separate"/>
      </w:r>
      <w:r w:rsidR="00DC0366">
        <w:rPr>
          <w:noProof/>
        </w:rPr>
        <w:t>26</w:t>
      </w:r>
      <w:r w:rsidR="00C51EBF">
        <w:fldChar w:fldCharType="end"/>
      </w:r>
      <w:r w:rsidR="00806464">
        <w:t>]</w:t>
      </w:r>
      <w:r>
        <w:t xml:space="preserve"> has been created that contains all source and documentation related to this project.  This includes the following:</w:t>
      </w:r>
    </w:p>
    <w:p w:rsidR="008705E1" w:rsidRDefault="008705E1" w:rsidP="008705E1">
      <w:pPr>
        <w:pStyle w:val="ListParagraph"/>
        <w:numPr>
          <w:ilvl w:val="0"/>
          <w:numId w:val="19"/>
        </w:numPr>
        <w:ind w:left="1080"/>
      </w:pPr>
      <w:r>
        <w:t>RTSC FPGA source code</w:t>
      </w:r>
    </w:p>
    <w:p w:rsidR="008705E1" w:rsidRDefault="008705E1" w:rsidP="008705E1">
      <w:pPr>
        <w:pStyle w:val="ListParagraph"/>
        <w:numPr>
          <w:ilvl w:val="0"/>
          <w:numId w:val="19"/>
        </w:numPr>
        <w:ind w:left="1080"/>
      </w:pPr>
      <w:r>
        <w:t>DASCC PC source code</w:t>
      </w:r>
    </w:p>
    <w:p w:rsidR="008705E1" w:rsidRDefault="008705E1" w:rsidP="008705E1">
      <w:pPr>
        <w:pStyle w:val="ListParagraph"/>
        <w:numPr>
          <w:ilvl w:val="0"/>
          <w:numId w:val="19"/>
        </w:numPr>
        <w:ind w:left="1080"/>
      </w:pPr>
      <w:r>
        <w:t>Cypress EZ-USB firmware source code</w:t>
      </w:r>
    </w:p>
    <w:p w:rsidR="008705E1" w:rsidRDefault="008705E1" w:rsidP="008705E1">
      <w:pPr>
        <w:pStyle w:val="ListParagraph"/>
        <w:numPr>
          <w:ilvl w:val="0"/>
          <w:numId w:val="19"/>
        </w:numPr>
        <w:ind w:left="1080"/>
      </w:pPr>
      <w:r>
        <w:t>Description of required software and drivers</w:t>
      </w:r>
    </w:p>
    <w:p w:rsidR="001C77C4" w:rsidRPr="008705E1" w:rsidRDefault="001C77C4" w:rsidP="008705E1">
      <w:pPr>
        <w:pStyle w:val="ListParagraph"/>
        <w:numPr>
          <w:ilvl w:val="0"/>
          <w:numId w:val="19"/>
        </w:numPr>
        <w:ind w:left="1080"/>
      </w:pPr>
      <w:r>
        <w:t>“Getting Started” guide, describing the steps required to get the system operational</w:t>
      </w:r>
    </w:p>
    <w:p w:rsidR="00772B91" w:rsidRPr="00467BDD" w:rsidRDefault="00772B91" w:rsidP="000C42E5">
      <w:pPr>
        <w:pStyle w:val="Heading2"/>
      </w:pPr>
      <w:bookmarkStart w:id="1555" w:name="_Ref368233125"/>
      <w:bookmarkStart w:id="1556" w:name="_Ref368238892"/>
      <w:bookmarkStart w:id="1557" w:name="_Toc373086252"/>
      <w:r w:rsidRPr="00467BDD">
        <w:t>Programming FPGA</w:t>
      </w:r>
      <w:bookmarkEnd w:id="1555"/>
      <w:bookmarkEnd w:id="1556"/>
      <w:bookmarkEnd w:id="1557"/>
    </w:p>
    <w:p w:rsidR="003E153C" w:rsidRPr="00467BDD" w:rsidRDefault="003E153C" w:rsidP="003E153C">
      <w:r w:rsidRPr="00467BDD">
        <w:t xml:space="preserve">The FPGA is programmed using Adept from </w:t>
      </w:r>
      <w:proofErr w:type="spellStart"/>
      <w:r w:rsidRPr="00467BDD">
        <w:t>Digilent</w:t>
      </w:r>
      <w:proofErr w:type="spellEnd"/>
      <w:r w:rsidRPr="00467BDD">
        <w:t xml:space="preserve"> [</w:t>
      </w:r>
      <w:r w:rsidR="00C51EBF">
        <w:fldChar w:fldCharType="begin"/>
      </w:r>
      <w:r w:rsidR="008705E1">
        <w:instrText xml:space="preserve"> REF Ref_DigilentRM_2008 \h </w:instrText>
      </w:r>
      <w:r w:rsidR="00C51EBF">
        <w:fldChar w:fldCharType="separate"/>
      </w:r>
      <w:r w:rsidR="00DC0366">
        <w:rPr>
          <w:noProof/>
        </w:rPr>
        <w:t>19</w:t>
      </w:r>
      <w:r w:rsidR="00C51EBF">
        <w:fldChar w:fldCharType="end"/>
      </w:r>
      <w:r w:rsidRPr="00467BDD">
        <w:t xml:space="preserve">].  It requires the original </w:t>
      </w:r>
      <w:proofErr w:type="spellStart"/>
      <w:r w:rsidRPr="00467BDD">
        <w:t>Digilent</w:t>
      </w:r>
      <w:proofErr w:type="spellEnd"/>
      <w:r w:rsidRPr="00467BDD">
        <w:t xml:space="preserve">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t>
      </w:r>
    </w:p>
    <w:p w:rsidR="003E153C" w:rsidRPr="00467BDD" w:rsidRDefault="003E153C" w:rsidP="003E153C">
      <w:pPr>
        <w:ind w:firstLine="0"/>
        <w:jc w:val="center"/>
      </w:pPr>
      <w:r w:rsidRPr="00467BDD">
        <w:rPr>
          <w:noProof/>
        </w:rPr>
        <w:lastRenderedPageBreak/>
        <w:drawing>
          <wp:inline distT="0" distB="0" distL="0" distR="0">
            <wp:extent cx="5460365" cy="5131347"/>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p>
    <w:p w:rsidR="003E153C" w:rsidRPr="00467BDD" w:rsidRDefault="003E153C" w:rsidP="003E153C">
      <w:pPr>
        <w:ind w:firstLine="0"/>
        <w:jc w:val="center"/>
      </w:pPr>
      <w:bookmarkStart w:id="1558" w:name="_Ref370324188"/>
      <w:bookmarkStart w:id="1559" w:name="_Ref370324182"/>
      <w:bookmarkStart w:id="1560" w:name="_Toc373086294"/>
      <w:r w:rsidRPr="00467BDD">
        <w:t xml:space="preserve">Figure </w:t>
      </w:r>
      <w:r w:rsidR="00C51EBF" w:rsidRPr="008705E1">
        <w:fldChar w:fldCharType="begin"/>
      </w:r>
      <w:r w:rsidR="001E2A17" w:rsidRPr="008705E1">
        <w:instrText xml:space="preserve"> SEQ Figure \* ARABIC </w:instrText>
      </w:r>
      <w:r w:rsidR="00C51EBF" w:rsidRPr="008705E1">
        <w:fldChar w:fldCharType="separate"/>
      </w:r>
      <w:ins w:id="1561" w:author="kbatzer" w:date="2013-11-24T19:54:00Z">
        <w:r w:rsidR="00DC0366">
          <w:rPr>
            <w:noProof/>
          </w:rPr>
          <w:t>38</w:t>
        </w:r>
      </w:ins>
      <w:del w:id="1562" w:author="kbatzer" w:date="2013-11-24T19:52:00Z">
        <w:r w:rsidR="00361446" w:rsidDel="00DC0366">
          <w:rPr>
            <w:noProof/>
          </w:rPr>
          <w:delText>36</w:delText>
        </w:r>
      </w:del>
      <w:r w:rsidR="00C51EBF" w:rsidRPr="008705E1">
        <w:fldChar w:fldCharType="end"/>
      </w:r>
      <w:bookmarkEnd w:id="1558"/>
      <w:r w:rsidRPr="008705E1">
        <w:t>:</w:t>
      </w:r>
      <w:r w:rsidRPr="00467BDD">
        <w:t xml:space="preserve"> </w:t>
      </w:r>
      <w:proofErr w:type="spellStart"/>
      <w:r w:rsidRPr="00467BDD">
        <w:t>Digilent</w:t>
      </w:r>
      <w:proofErr w:type="spellEnd"/>
      <w:r w:rsidRPr="00467BDD">
        <w:t xml:space="preserve"> Adept</w:t>
      </w:r>
      <w:r w:rsidR="001218CD">
        <w:t xml:space="preserve"> software</w:t>
      </w:r>
      <w:r w:rsidRPr="00467BDD">
        <w:t xml:space="preserve"> used for programming the FPGA</w:t>
      </w:r>
      <w:bookmarkEnd w:id="1559"/>
      <w:bookmarkEnd w:id="1560"/>
    </w:p>
    <w:p w:rsidR="003E153C" w:rsidRPr="00467BDD" w:rsidRDefault="003E153C" w:rsidP="003E153C"/>
    <w:p w:rsidR="003E153C" w:rsidRPr="00467BDD" w:rsidRDefault="003E153C" w:rsidP="003E153C">
      <w:r w:rsidRPr="00467BDD">
        <w:t xml:space="preserve">Adept provides a view into the JTAG chain of the Nexys2, which the CY7C68013A commands when programming the FPGA.  </w:t>
      </w:r>
      <w:r w:rsidR="00C51EBF">
        <w:fldChar w:fldCharType="begin"/>
      </w:r>
      <w:r w:rsidR="00C04C90">
        <w:instrText xml:space="preserve"> REF _Ref370324188 \h </w:instrText>
      </w:r>
      <w:r w:rsidR="00C51EBF">
        <w:fldChar w:fldCharType="separate"/>
      </w:r>
      <w:ins w:id="1563" w:author="kbatzer" w:date="2013-11-24T19:54:00Z">
        <w:r w:rsidR="00DC0366" w:rsidRPr="00467BDD">
          <w:t xml:space="preserve">Figure </w:t>
        </w:r>
        <w:r w:rsidR="00DC0366">
          <w:rPr>
            <w:noProof/>
          </w:rPr>
          <w:t>38</w:t>
        </w:r>
      </w:ins>
      <w:del w:id="1564" w:author="kbatzer" w:date="2013-11-24T19:40:00Z">
        <w:r w:rsidR="00A455A1" w:rsidRPr="00467BDD" w:rsidDel="00361446">
          <w:delText xml:space="preserve">Figure </w:delText>
        </w:r>
        <w:r w:rsidR="00A455A1" w:rsidDel="00361446">
          <w:rPr>
            <w:noProof/>
          </w:rPr>
          <w:delText>36</w:delText>
        </w:r>
      </w:del>
      <w:r w:rsidR="00C51EBF">
        <w:fldChar w:fldCharType="end"/>
      </w:r>
      <w:r w:rsidRPr="00467BDD">
        <w:t xml:space="preserve"> shows two JTAG targets for programming: the FPGA and PROM.  Targeting the FPGA will write to the FPGA RAM and thus programs will only be retained until power is cycled.  Targeting the PROM will write to the ROM available on the Nexys2.  It is necessary to have the </w:t>
      </w:r>
      <w:r w:rsidRPr="00467BDD">
        <w:lastRenderedPageBreak/>
        <w:t xml:space="preserve">MODE jumper, JP9, set to ROM (pins 2 and 3 connected) to have the FPGA load the program from ROM on power cycle.  </w:t>
      </w:r>
    </w:p>
    <w:p w:rsidR="003E153C" w:rsidRPr="00467BDD" w:rsidRDefault="003E153C" w:rsidP="003E153C">
      <w:r w:rsidRPr="00467BDD">
        <w:t>For this project, it was desirable to be able to load the program into ROM, allowing the program to be loaded by the FPGA every time power was cycled.  To accomplish this, the following steps are required:</w:t>
      </w:r>
    </w:p>
    <w:p w:rsidR="003E153C" w:rsidRPr="00467BDD" w:rsidRDefault="003E153C" w:rsidP="003E153C">
      <w:pPr>
        <w:pStyle w:val="ListParagraph"/>
        <w:numPr>
          <w:ilvl w:val="0"/>
          <w:numId w:val="9"/>
        </w:numPr>
      </w:pPr>
      <w:r w:rsidRPr="00467BDD">
        <w:t>Launch Adept</w:t>
      </w:r>
    </w:p>
    <w:p w:rsidR="003E153C" w:rsidRPr="00467BDD" w:rsidRDefault="003E153C" w:rsidP="003E153C">
      <w:pPr>
        <w:pStyle w:val="ListParagraph"/>
        <w:numPr>
          <w:ilvl w:val="0"/>
          <w:numId w:val="9"/>
        </w:numPr>
      </w:pPr>
      <w:r w:rsidRPr="00467BDD">
        <w:t xml:space="preserve">Unplug the USB Cable and plug it in.  </w:t>
      </w:r>
    </w:p>
    <w:p w:rsidR="003E153C" w:rsidRPr="00467BDD" w:rsidRDefault="003E153C" w:rsidP="003E153C">
      <w:pPr>
        <w:pStyle w:val="ListParagraph"/>
        <w:numPr>
          <w:ilvl w:val="0"/>
          <w:numId w:val="9"/>
        </w:numPr>
      </w:pPr>
      <w:r w:rsidRPr="00467BDD">
        <w:t>In the “Connect” drop down on Adept select “Onboard USB”.</w:t>
      </w:r>
    </w:p>
    <w:p w:rsidR="003E153C" w:rsidRPr="00467BDD" w:rsidRDefault="003E153C" w:rsidP="003E153C">
      <w:pPr>
        <w:pStyle w:val="ListParagraph"/>
        <w:numPr>
          <w:ilvl w:val="0"/>
          <w:numId w:val="9"/>
        </w:numPr>
      </w:pPr>
      <w:r w:rsidRPr="00467BDD">
        <w:t>On the “</w:t>
      </w:r>
      <w:proofErr w:type="spellStart"/>
      <w:r w:rsidRPr="00467BDD">
        <w:t>Config</w:t>
      </w:r>
      <w:proofErr w:type="spellEnd"/>
      <w:r w:rsidRPr="00467BDD">
        <w:t>” tab of Adept push “Browse…” next to the PROM and select the appropriate .bit file.</w:t>
      </w:r>
    </w:p>
    <w:p w:rsidR="003E153C" w:rsidRPr="00467BDD" w:rsidRDefault="003E153C" w:rsidP="003E153C">
      <w:pPr>
        <w:pStyle w:val="ListParagraph"/>
        <w:numPr>
          <w:ilvl w:val="0"/>
          <w:numId w:val="9"/>
        </w:numPr>
      </w:pPr>
      <w:r w:rsidRPr="00467BDD">
        <w:t>Push Program.</w:t>
      </w:r>
    </w:p>
    <w:p w:rsidR="003E153C" w:rsidRPr="00467BDD" w:rsidRDefault="003E153C" w:rsidP="003E153C">
      <w:pPr>
        <w:pStyle w:val="ListParagraph"/>
        <w:numPr>
          <w:ilvl w:val="0"/>
          <w:numId w:val="9"/>
        </w:numPr>
      </w:pPr>
      <w:r w:rsidRPr="00467BDD">
        <w:t>Ensure JP9 (Mode Jumper) on the Nexys2 is set to load from ROM and unplug and plug in the USB cable to cycle power to the board.</w:t>
      </w:r>
    </w:p>
    <w:p w:rsidR="003E153C" w:rsidRPr="00467BDD" w:rsidRDefault="003E153C" w:rsidP="003E153C">
      <w:pPr>
        <w:pStyle w:val="ListParagraph"/>
        <w:numPr>
          <w:ilvl w:val="0"/>
          <w:numId w:val="9"/>
        </w:numPr>
      </w:pPr>
      <w:r w:rsidRPr="00467BDD">
        <w:t>The program should load from ROM when the board finishing power up from the previous step.</w:t>
      </w:r>
    </w:p>
    <w:p w:rsidR="003E153C" w:rsidRPr="00467BDD" w:rsidRDefault="003E153C" w:rsidP="003E153C"/>
    <w:p w:rsidR="00772B91" w:rsidRPr="00467BDD" w:rsidRDefault="00772B91" w:rsidP="000C42E5">
      <w:pPr>
        <w:pStyle w:val="Heading2"/>
      </w:pPr>
      <w:bookmarkStart w:id="1565" w:name="_Ref369956945"/>
      <w:bookmarkStart w:id="1566" w:name="_Toc373086253"/>
      <w:r w:rsidRPr="00467BDD">
        <w:t>Programming Cypress EZ-USB (CY7C68013A)</w:t>
      </w:r>
      <w:bookmarkEnd w:id="1565"/>
      <w:bookmarkEnd w:id="1566"/>
    </w:p>
    <w:p w:rsidR="00A26B15" w:rsidRPr="00467BDD" w:rsidRDefault="00A26B15" w:rsidP="003234AC">
      <w:pPr>
        <w:pStyle w:val="ListParagraph"/>
        <w:numPr>
          <w:ilvl w:val="0"/>
          <w:numId w:val="11"/>
        </w:numPr>
        <w:ind w:left="720"/>
      </w:pPr>
      <w:r w:rsidRPr="00467BDD">
        <w:t>Cycle power to the Nexys2 development board by unplugging and plugging in the USB cable (desired FPGA program should load from EEPROM)</w:t>
      </w:r>
    </w:p>
    <w:p w:rsidR="001858A6" w:rsidRPr="00467BDD" w:rsidRDefault="00A26B15" w:rsidP="003234AC">
      <w:pPr>
        <w:pStyle w:val="ListParagraph"/>
        <w:numPr>
          <w:ilvl w:val="0"/>
          <w:numId w:val="11"/>
        </w:numPr>
        <w:ind w:left="720"/>
      </w:pPr>
      <w:r w:rsidRPr="00467BDD">
        <w:t>Using fx2loader</w:t>
      </w:r>
      <w:r w:rsidR="00BE011A">
        <w:t>,</w:t>
      </w:r>
      <w:r w:rsidRPr="00467BDD">
        <w:t xml:space="preserve"> </w:t>
      </w:r>
      <w:r w:rsidR="00B56F69" w:rsidRPr="00467BDD">
        <w:t>update to an intermediate firmware that updates the VID</w:t>
      </w:r>
      <w:proofErr w:type="gramStart"/>
      <w:r w:rsidR="00B56F69" w:rsidRPr="00467BDD">
        <w:t>:PID</w:t>
      </w:r>
      <w:proofErr w:type="gramEnd"/>
      <w:r w:rsidR="00B56F69" w:rsidRPr="00467BDD">
        <w:t xml:space="preserve"> to 04B4:8613.</w:t>
      </w:r>
    </w:p>
    <w:p w:rsidR="001858A6" w:rsidRPr="00467BDD" w:rsidRDefault="00B56F69" w:rsidP="00EC4524">
      <w:pPr>
        <w:pStyle w:val="ListParagraph"/>
        <w:numPr>
          <w:ilvl w:val="1"/>
          <w:numId w:val="11"/>
        </w:numPr>
        <w:ind w:left="1080"/>
      </w:pPr>
      <w:r w:rsidRPr="00467BDD">
        <w:t xml:space="preserve">Open </w:t>
      </w:r>
      <w:proofErr w:type="spellStart"/>
      <w:r w:rsidRPr="00467BDD">
        <w:t>cmd</w:t>
      </w:r>
      <w:proofErr w:type="spellEnd"/>
      <w:r w:rsidRPr="00467BDD">
        <w:t xml:space="preserve"> prompt and navigate to location of fx2loader.</w:t>
      </w:r>
    </w:p>
    <w:p w:rsidR="00B56F69" w:rsidRPr="00467BDD" w:rsidRDefault="005A1754" w:rsidP="00EC4524">
      <w:pPr>
        <w:pStyle w:val="ListParagraph"/>
        <w:numPr>
          <w:ilvl w:val="1"/>
          <w:numId w:val="11"/>
        </w:numPr>
        <w:ind w:left="1080"/>
      </w:pPr>
      <w:r w:rsidRPr="00467BDD">
        <w:t>Type “</w:t>
      </w:r>
      <w:r w:rsidR="00B56F69" w:rsidRPr="00467BDD">
        <w:t>fx2loader.exe -v 1443:0005 firmware.hex</w:t>
      </w:r>
      <w:r w:rsidRPr="00467BDD">
        <w:t>” and press enter.</w:t>
      </w:r>
    </w:p>
    <w:p w:rsidR="00B56F69" w:rsidRPr="00467BDD" w:rsidRDefault="00B56F69" w:rsidP="003234AC">
      <w:pPr>
        <w:pStyle w:val="ListParagraph"/>
        <w:numPr>
          <w:ilvl w:val="0"/>
          <w:numId w:val="11"/>
        </w:numPr>
        <w:ind w:left="720"/>
      </w:pPr>
      <w:r w:rsidRPr="00467BDD">
        <w:lastRenderedPageBreak/>
        <w:t xml:space="preserve">Using </w:t>
      </w:r>
      <w:proofErr w:type="spellStart"/>
      <w:r w:rsidRPr="00467BDD">
        <w:t>CypressProgramUtility</w:t>
      </w:r>
      <w:proofErr w:type="spellEnd"/>
      <w:r w:rsidRPr="00467BDD">
        <w:t xml:space="preserve"> update to the desired firmware.  </w:t>
      </w:r>
    </w:p>
    <w:p w:rsidR="005A1754" w:rsidRPr="00467BDD" w:rsidRDefault="005A1754" w:rsidP="00EC4524">
      <w:pPr>
        <w:pStyle w:val="ListParagraph"/>
        <w:numPr>
          <w:ilvl w:val="1"/>
          <w:numId w:val="11"/>
        </w:numPr>
        <w:ind w:left="1080"/>
      </w:pPr>
      <w:r w:rsidRPr="00467BDD">
        <w:t xml:space="preserve">Open </w:t>
      </w:r>
      <w:proofErr w:type="spellStart"/>
      <w:r w:rsidRPr="00467BDD">
        <w:t>cmd</w:t>
      </w:r>
      <w:proofErr w:type="spellEnd"/>
      <w:r w:rsidRPr="00467BDD">
        <w:t xml:space="preserve"> prompt and navigate to location of </w:t>
      </w:r>
      <w:proofErr w:type="spellStart"/>
      <w:r w:rsidRPr="00467BDD">
        <w:t>CypressProgramUtility</w:t>
      </w:r>
      <w:proofErr w:type="spellEnd"/>
      <w:r w:rsidRPr="00467BDD">
        <w:t>.</w:t>
      </w:r>
    </w:p>
    <w:p w:rsidR="00605749" w:rsidRPr="00467BDD" w:rsidRDefault="005A1754" w:rsidP="00EC4524">
      <w:pPr>
        <w:pStyle w:val="ListParagraph"/>
        <w:numPr>
          <w:ilvl w:val="1"/>
          <w:numId w:val="11"/>
        </w:numPr>
        <w:ind w:left="1080"/>
      </w:pPr>
      <w:r w:rsidRPr="00467BDD">
        <w:t>Type “ProgramUtility.exe ep2_int_in.hex” and press enter.</w:t>
      </w:r>
    </w:p>
    <w:p w:rsidR="005E6EDA" w:rsidRPr="00467BDD" w:rsidRDefault="005E6EDA" w:rsidP="00EC4524">
      <w:pPr>
        <w:pStyle w:val="ListParagraph"/>
        <w:numPr>
          <w:ilvl w:val="0"/>
          <w:numId w:val="11"/>
        </w:numPr>
        <w:ind w:left="720"/>
      </w:pPr>
      <w:r w:rsidRPr="00467BDD">
        <w:t>The firmware is ready to use.</w:t>
      </w:r>
    </w:p>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1858A6" w:rsidRPr="00467BDD" w:rsidRDefault="001858A6" w:rsidP="00555044">
      <w:pPr>
        <w:pStyle w:val="Heading2"/>
        <w:pageBreakBefore/>
        <w:ind w:left="446"/>
      </w:pPr>
      <w:bookmarkStart w:id="1567" w:name="_Ref368239029"/>
      <w:bookmarkStart w:id="1568" w:name="_Toc373086254"/>
      <w:r w:rsidRPr="00467BDD">
        <w:lastRenderedPageBreak/>
        <w:t>DASCC Scripting Amplitude</w:t>
      </w:r>
      <w:bookmarkEnd w:id="1567"/>
      <w:bookmarkEnd w:id="1568"/>
    </w:p>
    <w:p w:rsidR="001858A6" w:rsidRPr="00467BDD" w:rsidRDefault="001858A6" w:rsidP="001858A6">
      <w:r w:rsidRPr="00467BDD">
        <w: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w:t>
      </w:r>
      <w:r w:rsidR="005F534A" w:rsidRPr="00467BDD">
        <w:t xml:space="preserve">  For specific voltages not in the table use the function and convert the decimal value to HEX:</w:t>
      </w:r>
    </w:p>
    <w:p w:rsidR="005F534A" w:rsidRPr="00467BDD" w:rsidRDefault="009B0006" w:rsidP="001858A6">
      <w:pPr>
        <w:rPr>
          <w:rFonts w:eastAsiaTheme="minorEastAsia"/>
        </w:rPr>
      </w:pPr>
      <m:oMathPara>
        <m:oMathParaPr>
          <m:jc m:val="center"/>
        </m:oMathParaPr>
        <m:oMath>
          <m:r>
            <w:rPr>
              <w:rFonts w:ascii="Cambria Math" w:hAnsi="Cambria Math"/>
            </w:rPr>
            <m:t>Decimal Value</m:t>
          </m:r>
          <m:r>
            <m:t>=</m:t>
          </m:r>
          <m:d>
            <m:dPr>
              <m:ctrlPr>
                <w:rPr>
                  <w:rFonts w:ascii="Cambria Math" w:hAnsi="Cambria Math"/>
                  <w:i/>
                </w:rPr>
              </m:ctrlPr>
            </m:dPr>
            <m:e>
              <m:r>
                <w:rPr>
                  <w:rFonts w:ascii="Cambria Math" w:hAnsi="Cambria Math"/>
                </w:rPr>
                <m:t>Desired Voltage</m:t>
              </m:r>
              <m:r>
                <m:t>+7.5</m:t>
              </m:r>
            </m:e>
          </m:d>
          <m:r>
            <m:t>*</m:t>
          </m:r>
          <m:f>
            <m:fPr>
              <m:ctrlPr>
                <w:rPr>
                  <w:rFonts w:ascii="Cambria Math" w:hAnsi="Cambria Math"/>
                  <w:i/>
                </w:rPr>
              </m:ctrlPr>
            </m:fPr>
            <m:num>
              <m:sSup>
                <m:sSupPr>
                  <m:ctrlPr>
                    <w:rPr>
                      <w:rFonts w:ascii="Cambria Math" w:hAnsi="Cambria Math"/>
                      <w:i/>
                    </w:rPr>
                  </m:ctrlPr>
                </m:sSupPr>
                <m:e>
                  <m:r>
                    <m:t>2</m:t>
                  </m:r>
                </m:e>
                <m:sup>
                  <m:r>
                    <m:t>16</m:t>
                  </m:r>
                </m:sup>
              </m:sSup>
            </m:num>
            <m:den>
              <m:r>
                <m:t>15</m:t>
              </m:r>
            </m:den>
          </m:f>
          <m:r>
            <m:t xml:space="preserve"> </m:t>
          </m:r>
        </m:oMath>
      </m:oMathPara>
    </w:p>
    <w:p w:rsidR="005F534A" w:rsidRPr="00467BDD" w:rsidRDefault="005F534A" w:rsidP="001858A6">
      <w:pPr>
        <w:rPr>
          <w:rFonts w:eastAsiaTheme="minorEastAsia"/>
        </w:rPr>
      </w:pPr>
      <w:r w:rsidRPr="00467BDD">
        <w:rPr>
          <w:rFonts w:eastAsiaTheme="minorEastAsia"/>
        </w:rPr>
        <w:t>In Excel:</w:t>
      </w:r>
    </w:p>
    <w:p w:rsidR="005F534A" w:rsidRPr="00467BDD" w:rsidRDefault="005F534A" w:rsidP="005F534A">
      <w:pPr>
        <w:jc w:val="center"/>
      </w:pPr>
      <w:r w:rsidRPr="00467BDD">
        <w:t xml:space="preserve">= </w:t>
      </w:r>
      <w:proofErr w:type="gramStart"/>
      <w:r w:rsidRPr="00467BDD">
        <w:t>DEC2HEX(</w:t>
      </w:r>
      <w:proofErr w:type="gramEnd"/>
      <w:r w:rsidRPr="00467BDD">
        <w:t>(</w:t>
      </w:r>
      <w:proofErr w:type="spellStart"/>
      <w:r w:rsidRPr="00467BDD">
        <w:t>DesiredVoltage</w:t>
      </w:r>
      <w:proofErr w:type="spellEnd"/>
      <w:r w:rsidRPr="00467BDD">
        <w:t xml:space="preserve"> + 7.5)*POWER(2,16)/(15))</w:t>
      </w:r>
    </w:p>
    <w:p w:rsidR="00CE774E" w:rsidRPr="00467BDD" w:rsidRDefault="00CE774E" w:rsidP="001858A6"/>
    <w:tbl>
      <w:tblPr>
        <w:tblStyle w:val="MediumShading1-Accent11"/>
        <w:tblpPr w:leftFromText="180" w:rightFromText="180" w:vertAnchor="text" w:tblpXSpec="center" w:tblpY="1"/>
        <w:tblW w:w="7039" w:type="dxa"/>
        <w:tblLook w:val="04A0"/>
      </w:tblPr>
      <w:tblGrid>
        <w:gridCol w:w="1907"/>
        <w:gridCol w:w="1621"/>
        <w:gridCol w:w="2160"/>
        <w:gridCol w:w="1351"/>
      </w:tblGrid>
      <w:tr w:rsidR="00605749" w:rsidRPr="00467BDD" w:rsidTr="00605749">
        <w:trPr>
          <w:cnfStyle w:val="100000000000"/>
          <w:trHeight w:val="300"/>
        </w:trPr>
        <w:tc>
          <w:tcPr>
            <w:cnfStyle w:val="001000000000"/>
            <w:tcW w:w="1907" w:type="dxa"/>
            <w:noWrap/>
            <w:hideMark/>
          </w:tcPr>
          <w:p w:rsidR="00605749" w:rsidRPr="00467BDD" w:rsidRDefault="00605749" w:rsidP="00605749">
            <w:pPr>
              <w:spacing w:line="240" w:lineRule="auto"/>
              <w:ind w:firstLine="0"/>
              <w:rPr>
                <w:rFonts w:eastAsia="Times New Roman"/>
                <w:color w:val="000000"/>
              </w:rPr>
            </w:pPr>
            <w:r w:rsidRPr="00467BDD">
              <w:rPr>
                <w:rFonts w:eastAsia="Times New Roman"/>
                <w:color w:val="000000"/>
              </w:rPr>
              <w:t>Desired Voltage</w:t>
            </w:r>
          </w:p>
        </w:tc>
        <w:tc>
          <w:tcPr>
            <w:tcW w:w="1621" w:type="dxa"/>
            <w:noWrap/>
            <w:hideMark/>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HEX Value</w:t>
            </w:r>
          </w:p>
        </w:tc>
        <w:tc>
          <w:tcPr>
            <w:tcW w:w="2160" w:type="dxa"/>
            <w:tcBorders>
              <w:left w:val="single" w:sz="4" w:space="0" w:color="auto"/>
            </w:tcBorders>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Desired Voltage</w:t>
            </w:r>
          </w:p>
        </w:tc>
        <w:tc>
          <w:tcPr>
            <w:tcW w:w="1351" w:type="dxa"/>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HEX Value</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-7.5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0</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0.5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8888</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-7</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888</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1</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9111</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-6.5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1111</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1.5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9999</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-6</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1999</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2</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A222</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-5.5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2222</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2.5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AAAA</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2AAA</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3</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B333</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-4.5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3333</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3.5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BBBB</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-4</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3BBB</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4</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C444</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-3.5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4444</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4.5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CCCC</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-3</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4CCC</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5</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D555</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-2.5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5555</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5.5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DDDD</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-2</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5DDD</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6</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E666</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-1.5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6666</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6.5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EEEE</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-1</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6EEE</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7</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F777</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-0.5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7777</w:t>
            </w:r>
          </w:p>
        </w:tc>
        <w:tc>
          <w:tcPr>
            <w:tcW w:w="2160" w:type="dxa"/>
            <w:tcBorders>
              <w:left w:val="single" w:sz="4" w:space="0" w:color="auto"/>
            </w:tcBorders>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7.49</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FFFF</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0</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8000</w:t>
            </w:r>
          </w:p>
        </w:tc>
        <w:tc>
          <w:tcPr>
            <w:tcW w:w="2160" w:type="dxa"/>
            <w:tcBorders>
              <w:left w:val="single" w:sz="4" w:space="0" w:color="auto"/>
            </w:tcBorders>
          </w:tcPr>
          <w:p w:rsidR="00605749" w:rsidRPr="00467BDD" w:rsidRDefault="00605749" w:rsidP="00605749">
            <w:pPr>
              <w:spacing w:line="240" w:lineRule="auto"/>
              <w:ind w:firstLine="0"/>
              <w:jc w:val="center"/>
              <w:cnfStyle w:val="000000010000"/>
              <w:rPr>
                <w:rFonts w:eastAsia="Times New Roman"/>
                <w:color w:val="000000"/>
              </w:rPr>
            </w:pP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p>
        </w:tc>
      </w:tr>
    </w:tbl>
    <w:p w:rsidR="00577B69" w:rsidRPr="00467BDD" w:rsidRDefault="00CE023E" w:rsidP="00555044">
      <w:pPr>
        <w:jc w:val="center"/>
      </w:pPr>
      <w:bookmarkStart w:id="1569" w:name="_Toc373086324"/>
      <w:r w:rsidRPr="00467BDD">
        <w:t xml:space="preserve">Table </w:t>
      </w:r>
      <w:fldSimple w:instr=" SEQ Table \* MERGEFORMAT  \* MERGEFORMAT ">
        <w:ins w:id="1570" w:author="kbatzer" w:date="2013-11-24T19:54:00Z">
          <w:r w:rsidR="00DC0366">
            <w:rPr>
              <w:noProof/>
            </w:rPr>
            <w:t>30</w:t>
          </w:r>
        </w:ins>
        <w:del w:id="1571" w:author="kbatzer" w:date="2013-11-24T19:52:00Z">
          <w:r w:rsidR="00361446" w:rsidDel="00DC0366">
            <w:rPr>
              <w:noProof/>
            </w:rPr>
            <w:delText>29</w:delText>
          </w:r>
        </w:del>
      </w:fldSimple>
      <w:r w:rsidRPr="00467BDD">
        <w:t xml:space="preserve">:  </w:t>
      </w:r>
      <w:r w:rsidR="003C1361" w:rsidRPr="00467BDD">
        <w:t>DASCC Scripting Amplitude Hex Value Table</w:t>
      </w:r>
      <w:bookmarkEnd w:id="1569"/>
    </w:p>
    <w:p w:rsidR="00577B69" w:rsidRPr="00467BDD" w:rsidRDefault="00577B69" w:rsidP="00555044">
      <w:pPr>
        <w:pStyle w:val="Heading2"/>
        <w:pageBreakBefore/>
        <w:ind w:left="446"/>
      </w:pPr>
      <w:bookmarkStart w:id="1572" w:name="_Ref368238951"/>
      <w:bookmarkStart w:id="1573" w:name="_Toc373086255"/>
      <w:r w:rsidRPr="00467BDD">
        <w:lastRenderedPageBreak/>
        <w:t>Earthworm Script and Waveform</w:t>
      </w:r>
      <w:bookmarkEnd w:id="1572"/>
      <w:bookmarkEnd w:id="1573"/>
    </w:p>
    <w:p w:rsidR="00577B69" w:rsidRPr="00467BDD" w:rsidRDefault="00577B69" w:rsidP="00577B69">
      <w:r w:rsidRPr="00467BDD">
        <w:t xml:space="preserve">This section provides the script and waveform file used to perform the earthworm experiment.  </w:t>
      </w:r>
    </w:p>
    <w:p w:rsidR="00577B69" w:rsidRPr="00467BDD" w:rsidRDefault="00577B69" w:rsidP="00577B69">
      <w:r w:rsidRPr="00467BDD">
        <w: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t>
      </w:r>
    </w:p>
    <w:p w:rsidR="00577B69" w:rsidRPr="00467BDD" w:rsidRDefault="00577B69" w:rsidP="00577B69">
      <w:pPr>
        <w:rPr>
          <w:b/>
        </w:rPr>
      </w:pPr>
      <w:r w:rsidRPr="00467BDD">
        <w:rPr>
          <w:b/>
        </w:rPr>
        <w:t>Script.txt</w:t>
      </w:r>
    </w:p>
    <w:p w:rsidR="00577B69" w:rsidRPr="00467BDD" w:rsidRDefault="00577B69" w:rsidP="00577B69">
      <w:pPr>
        <w:ind w:left="720"/>
      </w:pPr>
      <w:proofErr w:type="spellStart"/>
      <w:proofErr w:type="gramStart"/>
      <w:r w:rsidRPr="00467BDD">
        <w:t>SetWaveform</w:t>
      </w:r>
      <w:proofErr w:type="spellEnd"/>
      <w:r w:rsidRPr="00467BDD">
        <w:t>(</w:t>
      </w:r>
      <w:proofErr w:type="gramEnd"/>
      <w:r w:rsidRPr="00467BDD">
        <w:t>1,EarthwormWaveform.txt);</w:t>
      </w:r>
    </w:p>
    <w:p w:rsidR="00577B69" w:rsidRPr="00467BDD" w:rsidRDefault="00577B69" w:rsidP="00577B69">
      <w:pPr>
        <w:ind w:left="720"/>
      </w:pPr>
      <w:proofErr w:type="spellStart"/>
      <w:proofErr w:type="gramStart"/>
      <w:r w:rsidRPr="00467BDD">
        <w:t>StartAcquisition</w:t>
      </w:r>
      <w:proofErr w:type="spellEnd"/>
      <w:r w:rsidRPr="00467BDD">
        <w:t>(</w:t>
      </w:r>
      <w:proofErr w:type="gramEnd"/>
      <w:r w:rsidRPr="00467BDD">
        <w:t>);</w:t>
      </w:r>
    </w:p>
    <w:p w:rsidR="00577B69" w:rsidRPr="00467BDD" w:rsidRDefault="00577B69" w:rsidP="00577B69">
      <w:pPr>
        <w:ind w:left="720"/>
      </w:pPr>
      <w:proofErr w:type="gramStart"/>
      <w:r w:rsidRPr="00467BDD">
        <w:t>Sleep(</w:t>
      </w:r>
      <w:proofErr w:type="gramEnd"/>
      <w:r w:rsidRPr="00467BDD">
        <w:t>400);</w:t>
      </w:r>
    </w:p>
    <w:p w:rsidR="00577B69" w:rsidRPr="00467BDD" w:rsidRDefault="00577B69" w:rsidP="00577B69">
      <w:pPr>
        <w:ind w:left="720"/>
      </w:pPr>
      <w:proofErr w:type="spellStart"/>
      <w:proofErr w:type="gramStart"/>
      <w:r w:rsidRPr="00467BDD">
        <w:t>SingleStim</w:t>
      </w:r>
      <w:proofErr w:type="spellEnd"/>
      <w:r w:rsidRPr="00467BDD">
        <w:t>(</w:t>
      </w:r>
      <w:proofErr w:type="gramEnd"/>
      <w:r w:rsidRPr="00467BDD">
        <w:t>01);</w:t>
      </w:r>
    </w:p>
    <w:p w:rsidR="00577B69" w:rsidRPr="00467BDD" w:rsidRDefault="00577B69" w:rsidP="00577B69">
      <w:pPr>
        <w:ind w:left="720"/>
      </w:pPr>
      <w:proofErr w:type="gramStart"/>
      <w:r w:rsidRPr="00467BDD">
        <w:t>Sleep(</w:t>
      </w:r>
      <w:proofErr w:type="gramEnd"/>
      <w:r w:rsidRPr="00467BDD">
        <w:t>400);</w:t>
      </w:r>
    </w:p>
    <w:p w:rsidR="00577B69" w:rsidRPr="00467BDD" w:rsidRDefault="00577B69" w:rsidP="00577B69">
      <w:pPr>
        <w:ind w:left="720"/>
      </w:pPr>
      <w:proofErr w:type="spellStart"/>
      <w:proofErr w:type="gramStart"/>
      <w:r w:rsidRPr="00467BDD">
        <w:t>EndAcquisition</w:t>
      </w:r>
      <w:proofErr w:type="spellEnd"/>
      <w:r w:rsidRPr="00467BDD">
        <w:t>(</w:t>
      </w:r>
      <w:proofErr w:type="gramEnd"/>
      <w:r w:rsidRPr="00467BDD">
        <w:t>);</w:t>
      </w:r>
    </w:p>
    <w:p w:rsidR="00857B3D" w:rsidRPr="00467BDD" w:rsidRDefault="00E6081D" w:rsidP="00E6081D">
      <w:pPr>
        <w:ind w:firstLine="0"/>
      </w:pPr>
      <w:r w:rsidRPr="00467BDD">
        <w:tab/>
      </w:r>
    </w:p>
    <w:p w:rsidR="00577B69" w:rsidRPr="00467BDD" w:rsidRDefault="00E6081D" w:rsidP="00857B3D">
      <w:r w:rsidRPr="00467BDD">
        <w:t xml:space="preserve">The waveform file contains the </w:t>
      </w:r>
      <w:proofErr w:type="spellStart"/>
      <w:r w:rsidRPr="00467BDD">
        <w:t>amplitude</w:t>
      </w:r>
      <w:proofErr w:type="gramStart"/>
      <w:r w:rsidRPr="00467BDD">
        <w:t>:time</w:t>
      </w:r>
      <w:proofErr w:type="spellEnd"/>
      <w:proofErr w:type="gramEnd"/>
      <w:r w:rsidRPr="00467BDD">
        <w:t xml:space="preserve"> pairs to create the desired waveform.  The first line places the output at midscale for 100 us.  The second line sets the output to 1V for 100 us.  The last line returns the output to midscale.</w:t>
      </w:r>
    </w:p>
    <w:p w:rsidR="00577B69" w:rsidRPr="00467BDD" w:rsidRDefault="00577B69" w:rsidP="00577B69">
      <w:pPr>
        <w:rPr>
          <w:b/>
        </w:rPr>
      </w:pPr>
      <w:r w:rsidRPr="00467BDD">
        <w:rPr>
          <w:b/>
        </w:rPr>
        <w:t>EarthwormWaveform.txt</w:t>
      </w:r>
    </w:p>
    <w:p w:rsidR="00577B69" w:rsidRPr="00467BDD" w:rsidRDefault="00577B69" w:rsidP="00E6081D">
      <w:pPr>
        <w:ind w:left="720"/>
      </w:pPr>
      <w:r w:rsidRPr="00467BDD">
        <w:t>7FFF</w:t>
      </w:r>
      <w:proofErr w:type="gramStart"/>
      <w:r w:rsidRPr="00467BDD">
        <w:t>,0100</w:t>
      </w:r>
      <w:proofErr w:type="gramEnd"/>
    </w:p>
    <w:p w:rsidR="00577B69" w:rsidRPr="00467BDD" w:rsidRDefault="00577B69" w:rsidP="00E6081D">
      <w:pPr>
        <w:ind w:left="720"/>
      </w:pPr>
      <w:r w:rsidRPr="00467BDD">
        <w:t>9111</w:t>
      </w:r>
      <w:proofErr w:type="gramStart"/>
      <w:r w:rsidRPr="00467BDD">
        <w:t>,0100</w:t>
      </w:r>
      <w:proofErr w:type="gramEnd"/>
    </w:p>
    <w:p w:rsidR="00577B69" w:rsidRPr="00467BDD" w:rsidRDefault="00577B69" w:rsidP="00E6081D">
      <w:pPr>
        <w:ind w:left="720"/>
      </w:pPr>
      <w:r w:rsidRPr="00467BDD">
        <w:t>7FFF</w:t>
      </w:r>
      <w:proofErr w:type="gramStart"/>
      <w:r w:rsidRPr="00467BDD">
        <w:t>,0100</w:t>
      </w:r>
      <w:proofErr w:type="gramEnd"/>
    </w:p>
    <w:p w:rsidR="00C80A1F" w:rsidRPr="00467BDD" w:rsidRDefault="00C80A1F" w:rsidP="00E6081D">
      <w:pPr>
        <w:ind w:left="720"/>
      </w:pPr>
    </w:p>
    <w:p w:rsidR="00C80A1F" w:rsidRDefault="00555044" w:rsidP="003234AC">
      <w:pPr>
        <w:pStyle w:val="Heading2"/>
      </w:pPr>
      <w:bookmarkStart w:id="1574" w:name="_Ref368233732"/>
      <w:bookmarkStart w:id="1575" w:name="_Toc373086256"/>
      <w:r>
        <w:lastRenderedPageBreak/>
        <w:t>DASCC</w:t>
      </w:r>
      <w:r w:rsidR="00C80A1F" w:rsidRPr="00467BDD">
        <w:t xml:space="preserve"> Scripting Commands</w:t>
      </w:r>
      <w:bookmarkEnd w:id="1574"/>
      <w:bookmarkEnd w:id="1575"/>
    </w:p>
    <w:p w:rsidR="00CF228A" w:rsidRPr="00CF228A" w:rsidRDefault="00555044" w:rsidP="00CF228A">
      <w:r>
        <w:t>The DA</w:t>
      </w:r>
      <w:r w:rsidR="00CF228A">
        <w:t>SCC</w:t>
      </w:r>
      <w:r w:rsidR="0073465E">
        <w:t xml:space="preserve"> scripting allows the user an easy way to sequence the commands provided by the </w:t>
      </w:r>
      <w:r w:rsidR="00C51EBF">
        <w:fldChar w:fldCharType="begin"/>
      </w:r>
      <w:r w:rsidR="0073465E">
        <w:instrText xml:space="preserve"> REF _Ref368842142 \h </w:instrText>
      </w:r>
      <w:r w:rsidR="00C51EBF">
        <w:fldChar w:fldCharType="separate"/>
      </w:r>
      <w:ins w:id="1576" w:author="kbatzer" w:date="2013-11-24T19:54:00Z">
        <w:r w:rsidR="00DC0366">
          <w:t>RTSC</w:t>
        </w:r>
        <w:r w:rsidR="00DC0366" w:rsidRPr="00467BDD">
          <w:t xml:space="preserve"> Application Programm</w:t>
        </w:r>
        <w:r w:rsidR="00DC0366">
          <w:t>ing</w:t>
        </w:r>
        <w:r w:rsidR="00DC0366" w:rsidRPr="00467BDD">
          <w:t xml:space="preserve"> Interface (API)</w:t>
        </w:r>
      </w:ins>
      <w:del w:id="1577"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C51EBF">
        <w:fldChar w:fldCharType="end"/>
      </w:r>
      <w:r w:rsidR="0073465E">
        <w:t xml:space="preserve">.  DASCC scripts are interpreted at runtime. </w:t>
      </w:r>
    </w:p>
    <w:p w:rsidR="003234AC" w:rsidRPr="00B3324A" w:rsidRDefault="00C80A1F" w:rsidP="00B3324A">
      <w:pPr>
        <w:ind w:firstLine="0"/>
        <w:rPr>
          <w:b/>
        </w:rPr>
      </w:pPr>
      <w:proofErr w:type="spellStart"/>
      <w:proofErr w:type="gramStart"/>
      <w:r w:rsidRPr="00B3324A">
        <w:rPr>
          <w:b/>
          <w:u w:val="single"/>
        </w:rPr>
        <w:t>SetConfig</w:t>
      </w:r>
      <w:proofErr w:type="spellEnd"/>
      <w:r w:rsidRPr="00B3324A">
        <w:rPr>
          <w:b/>
          <w:u w:val="single"/>
        </w:rPr>
        <w:t>(</w:t>
      </w:r>
      <w:proofErr w:type="gramEnd"/>
      <w:r w:rsidR="000127BF" w:rsidRPr="00B3324A">
        <w:rPr>
          <w:b/>
          <w:u w:val="single"/>
        </w:rPr>
        <w:t>C</w:t>
      </w:r>
      <w:r w:rsidRPr="00B3324A">
        <w:rPr>
          <w:b/>
          <w:u w:val="single"/>
        </w:rPr>
        <w:t xml:space="preserve">hannel, </w:t>
      </w:r>
      <w:proofErr w:type="spellStart"/>
      <w:r w:rsidRPr="00B3324A">
        <w:rPr>
          <w:b/>
          <w:u w:val="single"/>
        </w:rPr>
        <w:t>config</w:t>
      </w:r>
      <w:proofErr w:type="spellEnd"/>
      <w:r w:rsidRPr="00B3324A">
        <w:rPr>
          <w:b/>
          <w:u w:val="single"/>
        </w:rPr>
        <w:t>);</w:t>
      </w:r>
      <w:r w:rsidR="000127BF" w:rsidRPr="00B3324A">
        <w:rPr>
          <w:b/>
        </w:rPr>
        <w:tab/>
      </w:r>
    </w:p>
    <w:p w:rsidR="008213E3" w:rsidRPr="00B3324A" w:rsidRDefault="008213E3" w:rsidP="00B3324A">
      <w:pPr>
        <w:spacing w:after="120"/>
        <w:ind w:left="360" w:firstLine="0"/>
      </w:pPr>
      <w:r>
        <w:t xml:space="preserve">This command sends Set Channel Configuration with provided channel and configuration. </w:t>
      </w:r>
    </w:p>
    <w:p w:rsidR="00C80A1F" w:rsidRPr="00B3324A" w:rsidRDefault="00C80A1F" w:rsidP="00B3324A">
      <w:pPr>
        <w:ind w:firstLine="0"/>
        <w:rPr>
          <w:b/>
          <w:u w:val="single"/>
        </w:rPr>
      </w:pPr>
      <w:proofErr w:type="spellStart"/>
      <w:proofErr w:type="gramStart"/>
      <w:r w:rsidRPr="00B3324A">
        <w:rPr>
          <w:b/>
          <w:u w:val="single"/>
        </w:rPr>
        <w:t>GetConfig</w:t>
      </w:r>
      <w:proofErr w:type="spellEnd"/>
      <w:r w:rsidRPr="00B3324A">
        <w:rPr>
          <w:b/>
          <w:u w:val="single"/>
        </w:rPr>
        <w:t>(</w:t>
      </w:r>
      <w:proofErr w:type="gramEnd"/>
      <w:r w:rsidRPr="00B3324A">
        <w:rPr>
          <w:b/>
          <w:u w:val="single"/>
        </w:rPr>
        <w:t>channel);</w:t>
      </w:r>
    </w:p>
    <w:p w:rsidR="003826C9" w:rsidRPr="008213E3" w:rsidRDefault="008213E3" w:rsidP="00B3324A">
      <w:pPr>
        <w:spacing w:after="120"/>
        <w:ind w:left="360" w:firstLine="0"/>
      </w:pPr>
      <w:r>
        <w:t xml:space="preserve">This command sends </w:t>
      </w:r>
      <w:fldSimple w:instr=" REF _Ref369947052 \h  \* MERGEFORMAT ">
        <w:r w:rsidR="00DC0366" w:rsidRPr="00467BDD">
          <w:t>Get Channel Configuration</w:t>
        </w:r>
      </w:fldSimple>
      <w:r>
        <w:t xml:space="preserve"> for the requested channel.</w:t>
      </w:r>
    </w:p>
    <w:p w:rsidR="00C80A1F" w:rsidRPr="00B3324A" w:rsidRDefault="00C80A1F" w:rsidP="00B3324A">
      <w:pPr>
        <w:ind w:firstLine="0"/>
        <w:rPr>
          <w:b/>
          <w:u w:val="single"/>
        </w:rPr>
      </w:pPr>
      <w:proofErr w:type="spellStart"/>
      <w:proofErr w:type="gramStart"/>
      <w:r w:rsidRPr="00B3324A">
        <w:rPr>
          <w:b/>
          <w:u w:val="single"/>
        </w:rPr>
        <w:t>StartAcquisition</w:t>
      </w:r>
      <w:proofErr w:type="spellEnd"/>
      <w:r w:rsidRPr="00B3324A">
        <w:rPr>
          <w:b/>
          <w:u w:val="single"/>
        </w:rPr>
        <w:t>(</w:t>
      </w:r>
      <w:proofErr w:type="gramEnd"/>
      <w:r w:rsidRPr="00B3324A">
        <w:rPr>
          <w:b/>
          <w:u w:val="single"/>
        </w:rPr>
        <w:t>);</w:t>
      </w:r>
    </w:p>
    <w:p w:rsidR="00B3324A" w:rsidRPr="003826C9" w:rsidRDefault="003826C9" w:rsidP="00B3324A">
      <w:pPr>
        <w:spacing w:after="120"/>
        <w:ind w:left="360" w:firstLine="0"/>
      </w:pPr>
      <w:r w:rsidRPr="003826C9">
        <w:t>This command</w:t>
      </w:r>
      <w:r>
        <w:t xml:space="preserve"> sends </w:t>
      </w:r>
      <w:fldSimple w:instr=" REF _Ref369947106 \h  \* MERGEFORMAT ">
        <w:r w:rsidR="00DC0366" w:rsidRPr="00467BDD">
          <w:t>Set Acquisition Register</w:t>
        </w:r>
      </w:fldSimple>
      <w:r>
        <w:t>, enabling acquisition on all channels</w:t>
      </w:r>
      <w:r w:rsidR="00B3324A">
        <w:t xml:space="preserve"> by setting bit 0 of the </w:t>
      </w:r>
      <w:r w:rsidR="00C51EBF">
        <w:fldChar w:fldCharType="begin"/>
      </w:r>
      <w:r w:rsidR="00B3324A">
        <w:instrText xml:space="preserve"> REF _Ref369947304 \h </w:instrText>
      </w:r>
      <w:r w:rsidR="00C51EBF">
        <w:fldChar w:fldCharType="separate"/>
      </w:r>
      <w:r w:rsidR="00DC0366">
        <w:t>Acquisition Register</w:t>
      </w:r>
      <w:r w:rsidR="00C51EBF">
        <w:fldChar w:fldCharType="end"/>
      </w:r>
      <w:r>
        <w:t>.</w:t>
      </w:r>
    </w:p>
    <w:p w:rsidR="00C80A1F" w:rsidRDefault="00C80A1F" w:rsidP="00B3324A">
      <w:pPr>
        <w:ind w:firstLine="0"/>
        <w:rPr>
          <w:b/>
          <w:u w:val="single"/>
        </w:rPr>
      </w:pPr>
      <w:proofErr w:type="spellStart"/>
      <w:proofErr w:type="gramStart"/>
      <w:r w:rsidRPr="00B3324A">
        <w:rPr>
          <w:b/>
          <w:u w:val="single"/>
        </w:rPr>
        <w:t>EndAcquisition</w:t>
      </w:r>
      <w:proofErr w:type="spellEnd"/>
      <w:r w:rsidRPr="00B3324A">
        <w:rPr>
          <w:b/>
          <w:u w:val="single"/>
        </w:rPr>
        <w:t>(</w:t>
      </w:r>
      <w:proofErr w:type="gramEnd"/>
      <w:r w:rsidRPr="00B3324A">
        <w:rPr>
          <w:b/>
          <w:u w:val="single"/>
        </w:rPr>
        <w:t>);</w:t>
      </w:r>
    </w:p>
    <w:p w:rsidR="00B3324A" w:rsidRPr="00B3324A" w:rsidRDefault="00B3324A" w:rsidP="00B3324A">
      <w:pPr>
        <w:spacing w:after="120"/>
        <w:ind w:left="360" w:firstLine="0"/>
      </w:pPr>
      <w:r w:rsidRPr="00B3324A">
        <w:t xml:space="preserve">This command sends </w:t>
      </w:r>
      <w:fldSimple w:instr=" REF _Ref369947106 \h  \* MERGEFORMAT ">
        <w:r w:rsidR="00DC0366" w:rsidRPr="00467BDD">
          <w:t>Set Acquisition Register</w:t>
        </w:r>
      </w:fldSimple>
      <w:r w:rsidRPr="00B3324A">
        <w:t>, disabling acquisition on all channels by clearing bit 0</w:t>
      </w:r>
      <w:r>
        <w:t xml:space="preserve"> of the </w:t>
      </w:r>
      <w:fldSimple w:instr=" REF _Ref369947304 \h  \* MERGEFORMAT ">
        <w:r w:rsidR="00DC0366">
          <w:t>Acquisition Register</w:t>
        </w:r>
      </w:fldSimple>
      <w:r w:rsidRPr="00B3324A">
        <w:t>.</w:t>
      </w:r>
    </w:p>
    <w:p w:rsidR="00C80A1F" w:rsidRDefault="00C80A1F" w:rsidP="00B3324A">
      <w:pPr>
        <w:ind w:firstLine="0"/>
        <w:rPr>
          <w:b/>
          <w:u w:val="single"/>
        </w:rPr>
      </w:pPr>
      <w:proofErr w:type="spellStart"/>
      <w:proofErr w:type="gramStart"/>
      <w:r w:rsidRPr="00B3324A">
        <w:rPr>
          <w:b/>
          <w:u w:val="single"/>
        </w:rPr>
        <w:t>SingleStim</w:t>
      </w:r>
      <w:proofErr w:type="spellEnd"/>
      <w:r w:rsidRPr="00B3324A">
        <w:rPr>
          <w:b/>
          <w:u w:val="single"/>
        </w:rPr>
        <w:t>(</w:t>
      </w:r>
      <w:proofErr w:type="spellStart"/>
      <w:proofErr w:type="gramEnd"/>
      <w:r w:rsidRPr="00B3324A">
        <w:rPr>
          <w:b/>
          <w:u w:val="single"/>
        </w:rPr>
        <w:t>ChannelMask</w:t>
      </w:r>
      <w:proofErr w:type="spellEnd"/>
      <w:r w:rsidRPr="00B3324A">
        <w:rPr>
          <w:b/>
          <w:u w:val="single"/>
        </w:rPr>
        <w:t>);</w:t>
      </w:r>
    </w:p>
    <w:p w:rsidR="00B3324A" w:rsidRPr="00B3324A" w:rsidRDefault="00B3324A" w:rsidP="00B3324A">
      <w:pPr>
        <w:spacing w:after="120"/>
        <w:ind w:left="360" w:firstLine="0"/>
      </w:pPr>
      <w:r>
        <w:t xml:space="preserve">This command sends </w:t>
      </w:r>
      <w:r w:rsidR="00C51EBF">
        <w:fldChar w:fldCharType="begin"/>
      </w:r>
      <w:r>
        <w:instrText xml:space="preserve"> REF _Ref369947397 \h </w:instrText>
      </w:r>
      <w:r w:rsidR="00C51EBF">
        <w:fldChar w:fldCharType="separate"/>
      </w:r>
      <w:r w:rsidR="00DC0366" w:rsidRPr="00467BDD">
        <w:t>Set Stimulation Register</w:t>
      </w:r>
      <w:r w:rsidR="00C51EBF">
        <w:fldChar w:fldCharType="end"/>
      </w:r>
      <w:r>
        <w:t xml:space="preserve">, setting the </w:t>
      </w:r>
      <w:r w:rsidR="00C51EBF">
        <w:fldChar w:fldCharType="begin"/>
      </w:r>
      <w:r>
        <w:instrText xml:space="preserve"> REF _Ref368846070 \h </w:instrText>
      </w:r>
      <w:r w:rsidR="00C51EBF">
        <w:fldChar w:fldCharType="separate"/>
      </w:r>
      <w:r w:rsidR="00DC0366">
        <w:t>Stimulation Register</w:t>
      </w:r>
      <w:r w:rsidR="00C51EBF">
        <w:fldChar w:fldCharType="end"/>
      </w:r>
      <w:r>
        <w:t xml:space="preserve"> for a single cycle as specified by the </w:t>
      </w:r>
      <w:proofErr w:type="spellStart"/>
      <w:r>
        <w:t>ChannelMask</w:t>
      </w:r>
      <w:proofErr w:type="spellEnd"/>
      <w:r>
        <w:t xml:space="preserve"> parameter.  The result is each channel specified will output its waveform once.</w:t>
      </w:r>
    </w:p>
    <w:p w:rsidR="00B3324A" w:rsidRPr="00B766E1" w:rsidRDefault="00C80A1F" w:rsidP="00B766E1">
      <w:pPr>
        <w:ind w:firstLine="0"/>
        <w:rPr>
          <w:b/>
          <w:u w:val="single"/>
        </w:rPr>
      </w:pPr>
      <w:proofErr w:type="spellStart"/>
      <w:proofErr w:type="gramStart"/>
      <w:r w:rsidRPr="00B3324A">
        <w:rPr>
          <w:b/>
          <w:u w:val="single"/>
        </w:rPr>
        <w:t>StartMultiStim</w:t>
      </w:r>
      <w:proofErr w:type="spellEnd"/>
      <w:r w:rsidRPr="00B3324A">
        <w:rPr>
          <w:b/>
          <w:u w:val="single"/>
        </w:rPr>
        <w:t>(</w:t>
      </w:r>
      <w:proofErr w:type="spellStart"/>
      <w:proofErr w:type="gramEnd"/>
      <w:r w:rsidRPr="00B3324A">
        <w:rPr>
          <w:b/>
          <w:u w:val="single"/>
        </w:rPr>
        <w:t>ChannelMask</w:t>
      </w:r>
      <w:proofErr w:type="spellEnd"/>
      <w:r w:rsidRPr="00B3324A">
        <w:rPr>
          <w:b/>
          <w:u w:val="single"/>
        </w:rPr>
        <w:t>);</w:t>
      </w:r>
      <w:r w:rsidR="00B3324A" w:rsidRPr="00B766E1">
        <w:rPr>
          <w:b/>
          <w:u w:val="single"/>
        </w:rPr>
        <w:t xml:space="preserve"> </w:t>
      </w:r>
    </w:p>
    <w:p w:rsidR="00B3324A" w:rsidRPr="0001406C" w:rsidRDefault="00B3324A" w:rsidP="0001406C">
      <w:pPr>
        <w:spacing w:after="120"/>
        <w:ind w:left="360" w:firstLine="0"/>
      </w:pPr>
      <w:r>
        <w:lastRenderedPageBreak/>
        <w:t xml:space="preserve">This command sends </w:t>
      </w:r>
      <w:r w:rsidR="00C51EBF">
        <w:fldChar w:fldCharType="begin"/>
      </w:r>
      <w:r>
        <w:instrText xml:space="preserve"> REF _Ref369947397 \h </w:instrText>
      </w:r>
      <w:r w:rsidR="00C51EBF">
        <w:fldChar w:fldCharType="separate"/>
      </w:r>
      <w:r w:rsidR="00DC0366" w:rsidRPr="00467BDD">
        <w:t>Set Stimulation Register</w:t>
      </w:r>
      <w:r w:rsidR="00C51EBF">
        <w:fldChar w:fldCharType="end"/>
      </w:r>
      <w:r>
        <w:t xml:space="preserve">, setting the </w:t>
      </w:r>
      <w:r w:rsidR="00C51EBF">
        <w:fldChar w:fldCharType="begin"/>
      </w:r>
      <w:r>
        <w:instrText xml:space="preserve"> REF _Ref368846070 \h </w:instrText>
      </w:r>
      <w:r w:rsidR="00C51EBF">
        <w:fldChar w:fldCharType="separate"/>
      </w:r>
      <w:r w:rsidR="00DC0366">
        <w:t>Stimulation Register</w:t>
      </w:r>
      <w:r w:rsidR="00C51EBF">
        <w:fldChar w:fldCharType="end"/>
      </w:r>
      <w:r>
        <w:t xml:space="preserve"> as specified by the </w:t>
      </w:r>
      <w:proofErr w:type="spellStart"/>
      <w:r>
        <w:t>ChannelMask</w:t>
      </w:r>
      <w:proofErr w:type="spellEnd"/>
      <w:r>
        <w:t xml:space="preserve"> parameter.  The result is each channel specified will output its waveform repeatedly.</w:t>
      </w:r>
    </w:p>
    <w:p w:rsidR="00C80A1F" w:rsidRDefault="00C80A1F" w:rsidP="00B3324A">
      <w:pPr>
        <w:ind w:firstLine="0"/>
        <w:rPr>
          <w:b/>
          <w:u w:val="single"/>
        </w:rPr>
      </w:pPr>
      <w:proofErr w:type="spellStart"/>
      <w:proofErr w:type="gramStart"/>
      <w:r w:rsidRPr="00B3324A">
        <w:rPr>
          <w:b/>
          <w:u w:val="single"/>
        </w:rPr>
        <w:t>EndMultiStim</w:t>
      </w:r>
      <w:proofErr w:type="spellEnd"/>
      <w:r w:rsidRPr="00B3324A">
        <w:rPr>
          <w:b/>
          <w:u w:val="single"/>
        </w:rPr>
        <w:t>(</w:t>
      </w:r>
      <w:proofErr w:type="spellStart"/>
      <w:proofErr w:type="gramEnd"/>
      <w:r w:rsidRPr="00B3324A">
        <w:rPr>
          <w:b/>
          <w:u w:val="single"/>
        </w:rPr>
        <w:t>ChannelMask</w:t>
      </w:r>
      <w:proofErr w:type="spellEnd"/>
      <w:r w:rsidRPr="00B3324A">
        <w:rPr>
          <w:b/>
          <w:u w:val="single"/>
        </w:rPr>
        <w:t>);</w:t>
      </w:r>
    </w:p>
    <w:p w:rsidR="0001406C" w:rsidRPr="0001406C" w:rsidRDefault="0001406C" w:rsidP="0001406C">
      <w:pPr>
        <w:spacing w:after="120"/>
        <w:ind w:left="360" w:firstLine="0"/>
      </w:pPr>
      <w:r>
        <w:t xml:space="preserve">This command sends </w:t>
      </w:r>
      <w:fldSimple w:instr=" REF _Ref369947397 \h  \* MERGEFORMAT ">
        <w:r w:rsidR="00DC0366" w:rsidRPr="00467BDD">
          <w:t>Set Stimulation Register</w:t>
        </w:r>
      </w:fldSimple>
      <w:r>
        <w:t xml:space="preserve">, clearing the </w:t>
      </w:r>
      <w:fldSimple w:instr=" REF _Ref368846070 \h  \* MERGEFORMAT ">
        <w:r w:rsidR="00DC0366">
          <w:t>Stimulation Register</w:t>
        </w:r>
      </w:fldSimple>
      <w:r>
        <w:t xml:space="preserve"> as specified by the </w:t>
      </w:r>
      <w:proofErr w:type="spellStart"/>
      <w:r>
        <w:t>ChannelMask</w:t>
      </w:r>
      <w:proofErr w:type="spellEnd"/>
      <w:r>
        <w:t xml:space="preserve"> parameter.  The result is each channel specified will stop outputting its waveform.</w:t>
      </w:r>
    </w:p>
    <w:p w:rsidR="00C80A1F" w:rsidRDefault="00C80A1F" w:rsidP="00B3324A">
      <w:pPr>
        <w:ind w:firstLine="0"/>
        <w:rPr>
          <w:b/>
          <w:u w:val="single"/>
        </w:rPr>
      </w:pPr>
      <w:proofErr w:type="spellStart"/>
      <w:proofErr w:type="gramStart"/>
      <w:r w:rsidRPr="00B3324A">
        <w:rPr>
          <w:b/>
          <w:u w:val="single"/>
        </w:rPr>
        <w:t>SetWaveform</w:t>
      </w:r>
      <w:proofErr w:type="spellEnd"/>
      <w:r w:rsidRPr="00B3324A">
        <w:rPr>
          <w:b/>
          <w:u w:val="single"/>
        </w:rPr>
        <w:t>(</w:t>
      </w:r>
      <w:proofErr w:type="spellStart"/>
      <w:proofErr w:type="gramEnd"/>
      <w:r w:rsidRPr="00B3324A">
        <w:rPr>
          <w:b/>
          <w:u w:val="single"/>
        </w:rPr>
        <w:t>channel,filename</w:t>
      </w:r>
      <w:proofErr w:type="spellEnd"/>
      <w:r w:rsidRPr="00B3324A">
        <w:rPr>
          <w:b/>
          <w:u w:val="single"/>
        </w:rPr>
        <w:t>);</w:t>
      </w:r>
    </w:p>
    <w:p w:rsidR="00ED6693" w:rsidRPr="00E71AD3" w:rsidRDefault="00E71AD3" w:rsidP="00E71AD3">
      <w:pPr>
        <w:spacing w:after="120"/>
        <w:ind w:left="360" w:firstLine="0"/>
      </w:pPr>
      <w:r>
        <w:t xml:space="preserve">This command sends </w:t>
      </w:r>
      <w:r w:rsidR="00C51EBF">
        <w:fldChar w:fldCharType="begin"/>
      </w:r>
      <w:r>
        <w:instrText xml:space="preserve"> REF _Ref369954384 \h </w:instrText>
      </w:r>
      <w:r w:rsidR="00C51EBF">
        <w:fldChar w:fldCharType="separate"/>
      </w:r>
      <w:r w:rsidR="00DC0366" w:rsidRPr="00467BDD">
        <w:t>Set Waveform</w:t>
      </w:r>
      <w:r w:rsidR="00C51EBF">
        <w:fldChar w:fldCharType="end"/>
      </w:r>
      <w:r>
        <w:t xml:space="preserve"> for the given channel.  The provided filename is expected to have </w:t>
      </w:r>
      <w:proofErr w:type="spellStart"/>
      <w:r>
        <w:t>amplitude</w:t>
      </w:r>
      <w:proofErr w:type="gramStart"/>
      <w:r>
        <w:t>:time</w:t>
      </w:r>
      <w:proofErr w:type="spellEnd"/>
      <w:proofErr w:type="gramEnd"/>
      <w:r>
        <w:t xml:space="preserve"> pairs in </w:t>
      </w:r>
      <w:proofErr w:type="spellStart"/>
      <w:r>
        <w:t>ascii</w:t>
      </w:r>
      <w:proofErr w:type="spellEnd"/>
      <w:r>
        <w:t xml:space="preserve"> format. </w:t>
      </w:r>
    </w:p>
    <w:p w:rsidR="00C80A1F" w:rsidRDefault="00C80A1F" w:rsidP="00B3324A">
      <w:pPr>
        <w:ind w:firstLine="0"/>
        <w:rPr>
          <w:b/>
          <w:u w:val="single"/>
        </w:rPr>
      </w:pPr>
      <w:proofErr w:type="spellStart"/>
      <w:proofErr w:type="gramStart"/>
      <w:r w:rsidRPr="00B3324A">
        <w:rPr>
          <w:b/>
          <w:u w:val="single"/>
        </w:rPr>
        <w:t>GetWaveform</w:t>
      </w:r>
      <w:proofErr w:type="spellEnd"/>
      <w:r w:rsidRPr="00B3324A">
        <w:rPr>
          <w:b/>
          <w:u w:val="single"/>
        </w:rPr>
        <w:t>(</w:t>
      </w:r>
      <w:proofErr w:type="gramEnd"/>
      <w:r w:rsidRPr="00B3324A">
        <w:rPr>
          <w:b/>
          <w:u w:val="single"/>
        </w:rPr>
        <w:t>channel);</w:t>
      </w:r>
    </w:p>
    <w:p w:rsidR="0017792F" w:rsidRPr="0017792F" w:rsidRDefault="0017792F" w:rsidP="0017792F">
      <w:pPr>
        <w:spacing w:after="120"/>
        <w:ind w:left="360" w:firstLine="0"/>
      </w:pPr>
      <w:r w:rsidRPr="0017792F">
        <w:t>This command send</w:t>
      </w:r>
      <w:r>
        <w:t>s</w:t>
      </w:r>
      <w:r w:rsidRPr="0017792F">
        <w:t xml:space="preserve"> </w:t>
      </w:r>
      <w:fldSimple w:instr=" REF _Ref369954769 \h  \* MERGEFORMAT ">
        <w:r w:rsidR="00DC0366" w:rsidRPr="00467BDD">
          <w:t>Get Waveform</w:t>
        </w:r>
      </w:fldSimple>
      <w:r w:rsidRPr="0017792F">
        <w:t xml:space="preserve"> for the given channel.</w:t>
      </w:r>
    </w:p>
    <w:p w:rsidR="00C80A1F" w:rsidRDefault="00C80A1F" w:rsidP="00B3324A">
      <w:pPr>
        <w:ind w:firstLine="0"/>
        <w:rPr>
          <w:b/>
          <w:u w:val="single"/>
        </w:rPr>
      </w:pPr>
      <w:proofErr w:type="gramStart"/>
      <w:r w:rsidRPr="00B3324A">
        <w:rPr>
          <w:b/>
          <w:u w:val="single"/>
        </w:rPr>
        <w:t>Sleep(</w:t>
      </w:r>
      <w:proofErr w:type="gramEnd"/>
      <w:r w:rsidRPr="00B3324A">
        <w:rPr>
          <w:b/>
          <w:u w:val="single"/>
        </w:rPr>
        <w:t>time in milliseconds);</w:t>
      </w:r>
    </w:p>
    <w:p w:rsidR="0017792F" w:rsidRPr="0017792F" w:rsidRDefault="0017792F" w:rsidP="0017792F">
      <w:pPr>
        <w:spacing w:after="120"/>
        <w:ind w:left="360" w:firstLine="0"/>
      </w:pPr>
      <w:r w:rsidRPr="0017792F">
        <w:t xml:space="preserve">This </w:t>
      </w:r>
      <w:r>
        <w:t>command causes the script to wait for the provided number of milliseconds</w:t>
      </w:r>
      <w:r w:rsidR="004B2917">
        <w:t>.</w:t>
      </w:r>
    </w:p>
    <w:p w:rsidR="00C80A1F" w:rsidRPr="00467BDD" w:rsidRDefault="00C80A1F" w:rsidP="00361446">
      <w:pPr>
        <w:ind w:firstLine="0"/>
      </w:pPr>
    </w:p>
    <w:sectPr w:rsidR="00C80A1F" w:rsidRPr="00467BDD" w:rsidSect="009009F4">
      <w:footerReference w:type="default" r:id="rId61"/>
      <w:pgSz w:w="12240" w:h="15840"/>
      <w:pgMar w:top="1440" w:right="1440" w:bottom="1440" w:left="216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234C8" w:rsidRDefault="001234C8" w:rsidP="00722316">
      <w:pPr>
        <w:spacing w:line="240" w:lineRule="auto"/>
      </w:pPr>
      <w:r>
        <w:separator/>
      </w:r>
    </w:p>
  </w:endnote>
  <w:endnote w:type="continuationSeparator" w:id="0">
    <w:p w:rsidR="001234C8" w:rsidRDefault="001234C8" w:rsidP="007223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8734437"/>
      <w:docPartObj>
        <w:docPartGallery w:val="Page Numbers (Bottom of Page)"/>
        <w:docPartUnique/>
      </w:docPartObj>
    </w:sdtPr>
    <w:sdtContent>
      <w:p w:rsidR="00983638" w:rsidRDefault="00C51EBF">
        <w:pPr>
          <w:pStyle w:val="Footer"/>
          <w:jc w:val="right"/>
        </w:pPr>
        <w:fldSimple w:instr=" PAGE   \* MERGEFORMAT ">
          <w:r w:rsidR="00DC0366">
            <w:rPr>
              <w:noProof/>
            </w:rPr>
            <w:t>xii</w:t>
          </w:r>
        </w:fldSimple>
      </w:p>
    </w:sdtContent>
  </w:sdt>
  <w:p w:rsidR="00983638" w:rsidRDefault="00983638" w:rsidP="0098086D">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3638" w:rsidRDefault="00983638">
    <w:pPr>
      <w:pStyle w:val="Footer"/>
      <w:jc w:val="right"/>
    </w:pPr>
    <w:r>
      <w:t xml:space="preserve">Page </w:t>
    </w:r>
    <w:r w:rsidR="00C51EBF">
      <w:rPr>
        <w:b/>
      </w:rPr>
      <w:fldChar w:fldCharType="begin"/>
    </w:r>
    <w:r>
      <w:rPr>
        <w:b/>
      </w:rPr>
      <w:instrText xml:space="preserve"> PAGE </w:instrText>
    </w:r>
    <w:r w:rsidR="00C51EBF">
      <w:rPr>
        <w:b/>
      </w:rPr>
      <w:fldChar w:fldCharType="separate"/>
    </w:r>
    <w:r>
      <w:rPr>
        <w:b/>
        <w:noProof/>
      </w:rPr>
      <w:t>i</w:t>
    </w:r>
    <w:r w:rsidR="00C51EBF">
      <w:rPr>
        <w:b/>
      </w:rPr>
      <w:fldChar w:fldCharType="end"/>
    </w:r>
    <w:r>
      <w:t xml:space="preserve"> of </w:t>
    </w:r>
    <w:r w:rsidR="00C51EBF">
      <w:rPr>
        <w:b/>
      </w:rPr>
      <w:fldChar w:fldCharType="begin"/>
    </w:r>
    <w:r>
      <w:rPr>
        <w:b/>
      </w:rPr>
      <w:instrText xml:space="preserve"> NUMPAGES  </w:instrText>
    </w:r>
    <w:r w:rsidR="00C51EBF">
      <w:rPr>
        <w:b/>
      </w:rPr>
      <w:fldChar w:fldCharType="separate"/>
    </w:r>
    <w:ins w:id="787" w:author="kbatzer" w:date="2013-11-24T19:40:00Z">
      <w:r w:rsidR="00361446">
        <w:rPr>
          <w:b/>
          <w:noProof/>
        </w:rPr>
        <w:t>102</w:t>
      </w:r>
    </w:ins>
    <w:del w:id="788" w:author="kbatzer" w:date="2013-11-24T19:40:00Z">
      <w:r w:rsidDel="00361446">
        <w:rPr>
          <w:b/>
          <w:noProof/>
        </w:rPr>
        <w:delText>94</w:delText>
      </w:r>
    </w:del>
    <w:r w:rsidR="00C51EBF">
      <w:rPr>
        <w:b/>
      </w:rPr>
      <w:fldChar w:fldCharType="end"/>
    </w:r>
  </w:p>
  <w:p w:rsidR="00983638" w:rsidRDefault="0098363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021795"/>
      <w:docPartObj>
        <w:docPartGallery w:val="Page Numbers (Bottom of Page)"/>
        <w:docPartUnique/>
      </w:docPartObj>
    </w:sdtPr>
    <w:sdtContent>
      <w:sdt>
        <w:sdtPr>
          <w:id w:val="565050523"/>
          <w:docPartObj>
            <w:docPartGallery w:val="Page Numbers (Top of Page)"/>
            <w:docPartUnique/>
          </w:docPartObj>
        </w:sdtPr>
        <w:sdtContent>
          <w:p w:rsidR="00983638" w:rsidRPr="00A66BC6" w:rsidRDefault="00983638">
            <w:pPr>
              <w:pStyle w:val="Footer"/>
              <w:jc w:val="right"/>
            </w:pPr>
            <w:r w:rsidRPr="00A66BC6">
              <w:t xml:space="preserve">Page </w:t>
            </w:r>
            <w:fldSimple w:instr=" PAGE ">
              <w:r w:rsidR="00DC0366">
                <w:rPr>
                  <w:noProof/>
                </w:rPr>
                <w:t>90</w:t>
              </w:r>
            </w:fldSimple>
          </w:p>
        </w:sdtContent>
      </w:sdt>
    </w:sdtContent>
  </w:sdt>
  <w:p w:rsidR="00983638" w:rsidRDefault="00983638" w:rsidP="0098086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234C8" w:rsidRDefault="001234C8" w:rsidP="00722316">
      <w:pPr>
        <w:spacing w:line="240" w:lineRule="auto"/>
      </w:pPr>
      <w:r>
        <w:separator/>
      </w:r>
    </w:p>
  </w:footnote>
  <w:footnote w:type="continuationSeparator" w:id="0">
    <w:p w:rsidR="001234C8" w:rsidRDefault="001234C8" w:rsidP="00722316">
      <w:pPr>
        <w:spacing w:line="240" w:lineRule="auto"/>
      </w:pPr>
      <w:r>
        <w:continuationSeparator/>
      </w:r>
    </w:p>
  </w:footnote>
  <w:footnote w:id="1">
    <w:p w:rsidR="00983638" w:rsidRDefault="00983638">
      <w:pPr>
        <w:pStyle w:val="FootnoteText"/>
      </w:pPr>
      <w:r>
        <w:rPr>
          <w:rStyle w:val="FootnoteReference"/>
        </w:rPr>
        <w:footnoteRef/>
      </w:r>
      <w:r>
        <w:t xml:space="preserve"> This section was co-authored with Donovan Squires, [</w:t>
      </w:r>
      <w:r w:rsidR="00C51EBF">
        <w:fldChar w:fldCharType="begin"/>
      </w:r>
      <w:r>
        <w:instrText xml:space="preserve"> REF Ref_Squires_2013 \h </w:instrText>
      </w:r>
      <w:r w:rsidR="00C51EBF">
        <w:fldChar w:fldCharType="separate"/>
      </w:r>
      <w:r w:rsidR="00361446">
        <w:rPr>
          <w:noProof/>
        </w:rPr>
        <w:t>15</w:t>
      </w:r>
      <w:r w:rsidR="00C51EBF">
        <w:fldChar w:fldCharType="end"/>
      </w:r>
      <w:r>
        <w:t>].</w:t>
      </w:r>
    </w:p>
  </w:footnote>
  <w:footnote w:id="2">
    <w:p w:rsidR="00983638" w:rsidRDefault="00983638">
      <w:pPr>
        <w:pStyle w:val="FootnoteText"/>
      </w:pPr>
      <w:r>
        <w:rPr>
          <w:rStyle w:val="FootnoteReference"/>
        </w:rPr>
        <w:footnoteRef/>
      </w:r>
      <w:r>
        <w:t xml:space="preserve"> This section was co-authored with Donovan Squires, [</w:t>
      </w:r>
      <w:r w:rsidR="00C51EBF">
        <w:fldChar w:fldCharType="begin"/>
      </w:r>
      <w:r>
        <w:instrText xml:space="preserve"> REF Ref_Squires_2013 \h </w:instrText>
      </w:r>
      <w:r w:rsidR="00C51EBF">
        <w:fldChar w:fldCharType="separate"/>
      </w:r>
      <w:r w:rsidR="00361446">
        <w:rPr>
          <w:noProof/>
        </w:rPr>
        <w:t>15</w:t>
      </w:r>
      <w:r w:rsidR="00C51EBF">
        <w:fldChar w:fldCharType="end"/>
      </w:r>
      <w:r>
        <w:t>].</w:t>
      </w:r>
    </w:p>
  </w:footnote>
  <w:footnote w:id="3">
    <w:p w:rsidR="00B64494" w:rsidRDefault="00B64494">
      <w:pPr>
        <w:pStyle w:val="FootnoteText"/>
      </w:pPr>
      <w:ins w:id="798" w:author="kbatzer" w:date="2013-11-20T18:39:00Z">
        <w:r>
          <w:rPr>
            <w:rStyle w:val="FootnoteReference"/>
          </w:rPr>
          <w:footnoteRef/>
        </w:r>
        <w:r>
          <w:t xml:space="preserve"> </w:t>
        </w:r>
        <w:proofErr w:type="gramStart"/>
        <w:r>
          <w:t>Co-authored with Donovan Squires</w:t>
        </w:r>
      </w:ins>
      <w:ins w:id="799" w:author="kbatzer" w:date="2013-11-20T18:40:00Z">
        <w:r>
          <w:t xml:space="preserve"> [</w:t>
        </w:r>
        <w:r w:rsidR="00C51EBF">
          <w:fldChar w:fldCharType="begin"/>
        </w:r>
        <w:r>
          <w:instrText xml:space="preserve"> REF Ref_Squires_2013 \h </w:instrText>
        </w:r>
      </w:ins>
      <w:ins w:id="800" w:author="kbatzer" w:date="2013-11-20T18:40:00Z">
        <w:r w:rsidR="00C51EBF">
          <w:fldChar w:fldCharType="separate"/>
        </w:r>
      </w:ins>
      <w:ins w:id="801" w:author="kbatzer" w:date="2013-11-24T19:40:00Z">
        <w:r w:rsidR="00361446">
          <w:rPr>
            <w:noProof/>
          </w:rPr>
          <w:t>15</w:t>
        </w:r>
      </w:ins>
      <w:ins w:id="802" w:author="kbatzer" w:date="2013-11-20T18:40:00Z">
        <w:r w:rsidR="00C51EBF">
          <w:fldChar w:fldCharType="end"/>
        </w:r>
        <w:r>
          <w:t>]</w:t>
        </w:r>
      </w:ins>
      <w:ins w:id="803" w:author="kbatzer" w:date="2013-11-20T18:45:00Z">
        <w:r w:rsidR="00E86B38">
          <w:t>.</w:t>
        </w:r>
      </w:ins>
      <w:proofErr w:type="gramEnd"/>
    </w:p>
  </w:footnote>
  <w:footnote w:id="4">
    <w:p w:rsidR="00983638" w:rsidDel="009D3A23" w:rsidRDefault="00983638">
      <w:pPr>
        <w:pStyle w:val="FootnoteText"/>
        <w:rPr>
          <w:del w:id="812" w:author="kbatzer" w:date="2013-11-24T19:28:00Z"/>
        </w:rPr>
      </w:pPr>
      <w:del w:id="813" w:author="kbatzer" w:date="2013-11-24T19:28:00Z">
        <w:r w:rsidDel="009D3A23">
          <w:rPr>
            <w:rStyle w:val="FootnoteReference"/>
          </w:rPr>
          <w:footnoteRef/>
        </w:r>
        <w:r w:rsidDel="009D3A23">
          <w:delText xml:space="preserve"> This section, up to </w:delText>
        </w:r>
        <w:r w:rsidR="00C51EBF" w:rsidDel="009D3A23">
          <w:fldChar w:fldCharType="begin"/>
        </w:r>
        <w:r w:rsidDel="009D3A23">
          <w:delInstrText xml:space="preserve"> REF _Ref369435639 \w \h </w:delInstrText>
        </w:r>
        <w:r w:rsidR="00C51EBF" w:rsidDel="009D3A23">
          <w:fldChar w:fldCharType="separate"/>
        </w:r>
        <w:r w:rsidDel="009D3A23">
          <w:delText>4.1</w:delText>
        </w:r>
        <w:r w:rsidR="00C51EBF" w:rsidDel="009D3A23">
          <w:fldChar w:fldCharType="end"/>
        </w:r>
        <w:r w:rsidDel="009D3A23">
          <w:delText xml:space="preserve"> </w:delText>
        </w:r>
        <w:r w:rsidR="00C51EBF" w:rsidDel="009D3A23">
          <w:fldChar w:fldCharType="begin"/>
        </w:r>
        <w:r w:rsidDel="009D3A23">
          <w:delInstrText xml:space="preserve"> REF _Ref369435647 \h </w:delInstrText>
        </w:r>
        <w:r w:rsidR="00C51EBF" w:rsidDel="009D3A23">
          <w:fldChar w:fldCharType="separate"/>
        </w:r>
        <w:r w:rsidDel="009D3A23">
          <w:delText xml:space="preserve">RTSC </w:delText>
        </w:r>
        <w:r w:rsidRPr="00467BDD" w:rsidDel="009D3A23">
          <w:delText xml:space="preserve">FPGA </w:delText>
        </w:r>
        <w:r w:rsidDel="009D3A23">
          <w:delText>Configuration</w:delText>
        </w:r>
        <w:r w:rsidR="00C51EBF" w:rsidDel="009D3A23">
          <w:fldChar w:fldCharType="end"/>
        </w:r>
        <w:r w:rsidDel="009D3A23">
          <w:delText>, was adapted from Donovan Squires, [</w:delText>
        </w:r>
        <w:r w:rsidR="00C51EBF" w:rsidDel="009D3A23">
          <w:fldChar w:fldCharType="begin"/>
        </w:r>
        <w:r w:rsidDel="009D3A23">
          <w:delInstrText xml:space="preserve"> REF Ref_Squires_2013 \h </w:delInstrText>
        </w:r>
        <w:r w:rsidR="00C51EBF" w:rsidDel="009D3A23">
          <w:fldChar w:fldCharType="separate"/>
        </w:r>
        <w:r w:rsidDel="009D3A23">
          <w:rPr>
            <w:noProof/>
          </w:rPr>
          <w:delText>15</w:delText>
        </w:r>
        <w:r w:rsidR="00C51EBF" w:rsidDel="009D3A23">
          <w:fldChar w:fldCharType="end"/>
        </w:r>
        <w:r w:rsidDel="009D3A23">
          <w:delText>].</w:delText>
        </w:r>
      </w:del>
    </w:p>
  </w:footnote>
  <w:footnote w:id="5">
    <w:p w:rsidR="00983638" w:rsidRDefault="00983638">
      <w:pPr>
        <w:pStyle w:val="FootnoteText"/>
      </w:pPr>
      <w:r>
        <w:rPr>
          <w:rStyle w:val="FootnoteReference"/>
        </w:rPr>
        <w:footnoteRef/>
      </w:r>
      <w:r>
        <w:t xml:space="preserve"> This section was co-authored with Donovan Squires, [</w:t>
      </w:r>
      <w:r w:rsidR="00C51EBF">
        <w:fldChar w:fldCharType="begin"/>
      </w:r>
      <w:r>
        <w:instrText xml:space="preserve"> REF Ref_Squires_2013 \h </w:instrText>
      </w:r>
      <w:r w:rsidR="00C51EBF">
        <w:fldChar w:fldCharType="separate"/>
      </w:r>
      <w:r w:rsidR="00361446">
        <w:rPr>
          <w:noProof/>
        </w:rPr>
        <w:t>15</w:t>
      </w:r>
      <w:r w:rsidR="00C51EBF">
        <w:fldChar w:fldCharType="end"/>
      </w:r>
      <w:r>
        <w:t>].</w:t>
      </w:r>
    </w:p>
  </w:footnote>
  <w:footnote w:id="6">
    <w:p w:rsidR="00983638" w:rsidRDefault="00983638">
      <w:pPr>
        <w:pStyle w:val="FootnoteText"/>
      </w:pPr>
      <w:ins w:id="1278" w:author="kbatzer" w:date="2013-11-20T18:21:00Z">
        <w:r>
          <w:rPr>
            <w:rStyle w:val="FootnoteReference"/>
          </w:rPr>
          <w:footnoteRef/>
        </w:r>
        <w:r>
          <w:t xml:space="preserve"> </w:t>
        </w:r>
        <w:proofErr w:type="gramStart"/>
        <w:r>
          <w:t>Illustration by D. Squires [</w:t>
        </w:r>
        <w:r w:rsidR="00C51EBF">
          <w:fldChar w:fldCharType="begin"/>
        </w:r>
        <w:r>
          <w:instrText xml:space="preserve"> REF Ref_Squires_2013 \h </w:instrText>
        </w:r>
      </w:ins>
      <w:ins w:id="1279" w:author="kbatzer" w:date="2013-11-20T18:21:00Z">
        <w:r w:rsidR="00C51EBF">
          <w:fldChar w:fldCharType="separate"/>
        </w:r>
      </w:ins>
      <w:ins w:id="1280" w:author="kbatzer" w:date="2013-11-24T19:40:00Z">
        <w:r w:rsidR="00361446">
          <w:rPr>
            <w:noProof/>
          </w:rPr>
          <w:t>15</w:t>
        </w:r>
      </w:ins>
      <w:ins w:id="1281" w:author="kbatzer" w:date="2013-11-20T18:21:00Z">
        <w:r w:rsidR="00C51EBF">
          <w:fldChar w:fldCharType="end"/>
        </w:r>
        <w:r>
          <w:t>].</w:t>
        </w:r>
      </w:ins>
      <w:proofErr w:type="gramEnd"/>
    </w:p>
  </w:footnote>
  <w:footnote w:id="7">
    <w:p w:rsidR="00983638" w:rsidRDefault="00983638">
      <w:pPr>
        <w:pStyle w:val="FootnoteText"/>
      </w:pPr>
      <w:ins w:id="1290" w:author="kbatzer" w:date="2013-11-20T18:21:00Z">
        <w:r>
          <w:rPr>
            <w:rStyle w:val="FootnoteReference"/>
          </w:rPr>
          <w:footnoteRef/>
        </w:r>
        <w:r>
          <w:t xml:space="preserve"> </w:t>
        </w:r>
        <w:proofErr w:type="gramStart"/>
        <w:r>
          <w:t>Illustration by D. Squires [</w:t>
        </w:r>
        <w:r w:rsidR="00C51EBF">
          <w:fldChar w:fldCharType="begin"/>
        </w:r>
        <w:r>
          <w:instrText xml:space="preserve"> REF Ref_Squires_2013 \h </w:instrText>
        </w:r>
      </w:ins>
      <w:ins w:id="1291" w:author="kbatzer" w:date="2013-11-20T18:21:00Z">
        <w:r w:rsidR="00C51EBF">
          <w:fldChar w:fldCharType="separate"/>
        </w:r>
      </w:ins>
      <w:ins w:id="1292" w:author="kbatzer" w:date="2013-11-24T19:40:00Z">
        <w:r w:rsidR="00361446">
          <w:rPr>
            <w:noProof/>
          </w:rPr>
          <w:t>15</w:t>
        </w:r>
      </w:ins>
      <w:ins w:id="1293" w:author="kbatzer" w:date="2013-11-20T18:21:00Z">
        <w:r w:rsidR="00C51EBF">
          <w:fldChar w:fldCharType="end"/>
        </w:r>
        <w:r>
          <w:t>].</w:t>
        </w:r>
      </w:ins>
      <w:proofErr w:type="gramEnd"/>
    </w:p>
  </w:footnote>
  <w:footnote w:id="8">
    <w:p w:rsidR="00983638" w:rsidRDefault="00983638">
      <w:pPr>
        <w:pStyle w:val="FootnoteText"/>
      </w:pPr>
      <w:ins w:id="1301" w:author="kbatzer" w:date="2013-11-20T18:19:00Z">
        <w:r>
          <w:rPr>
            <w:rStyle w:val="FootnoteReference"/>
          </w:rPr>
          <w:footnoteRef/>
        </w:r>
        <w:r>
          <w:t xml:space="preserve"> </w:t>
        </w:r>
        <w:proofErr w:type="gramStart"/>
        <w:r>
          <w:t>Illustration by D. Squires [</w:t>
        </w:r>
      </w:ins>
      <w:ins w:id="1302" w:author="kbatzer" w:date="2013-11-20T18:20:00Z">
        <w:r w:rsidR="00C51EBF">
          <w:fldChar w:fldCharType="begin"/>
        </w:r>
        <w:r>
          <w:instrText xml:space="preserve"> REF Ref_Squires_2013 \h </w:instrText>
        </w:r>
      </w:ins>
      <w:r w:rsidR="00C51EBF">
        <w:fldChar w:fldCharType="separate"/>
      </w:r>
      <w:ins w:id="1303" w:author="kbatzer" w:date="2013-11-24T19:40:00Z">
        <w:r w:rsidR="00361446">
          <w:rPr>
            <w:noProof/>
          </w:rPr>
          <w:t>15</w:t>
        </w:r>
      </w:ins>
      <w:ins w:id="1304" w:author="kbatzer" w:date="2013-11-20T18:20:00Z">
        <w:r w:rsidR="00C51EBF">
          <w:fldChar w:fldCharType="end"/>
        </w:r>
      </w:ins>
      <w:ins w:id="1305" w:author="kbatzer" w:date="2013-11-20T18:19:00Z">
        <w:r>
          <w:t>]</w:t>
        </w:r>
      </w:ins>
      <w:ins w:id="1306" w:author="kbatzer" w:date="2013-11-20T18:22:00Z">
        <w:r>
          <w:t>.</w:t>
        </w:r>
      </w:ins>
      <w:proofErr w:type="gramEnd"/>
    </w:p>
  </w:footnote>
  <w:footnote w:id="9">
    <w:p w:rsidR="00983638" w:rsidRDefault="00983638">
      <w:pPr>
        <w:pStyle w:val="FootnoteText"/>
      </w:pPr>
      <w:r>
        <w:rPr>
          <w:rStyle w:val="FootnoteReference"/>
        </w:rPr>
        <w:footnoteRef/>
      </w:r>
      <w:r>
        <w:t xml:space="preserve"> This section was co-authored with Donovan Squires, [</w:t>
      </w:r>
      <w:r w:rsidR="00C51EBF">
        <w:fldChar w:fldCharType="begin"/>
      </w:r>
      <w:r>
        <w:instrText xml:space="preserve"> REF Ref_Squires_2013 \h </w:instrText>
      </w:r>
      <w:r w:rsidR="00C51EBF">
        <w:fldChar w:fldCharType="separate"/>
      </w:r>
      <w:r w:rsidR="00361446">
        <w:rPr>
          <w:noProof/>
        </w:rPr>
        <w:t>15</w:t>
      </w:r>
      <w:r w:rsidR="00C51EBF">
        <w:fldChar w:fldCharType="end"/>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03780"/>
    <w:multiLevelType w:val="hybridMultilevel"/>
    <w:tmpl w:val="B12EE85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nsid w:val="070D1FAD"/>
    <w:multiLevelType w:val="hybridMultilevel"/>
    <w:tmpl w:val="C8DAE0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2">
    <w:nsid w:val="084A26CF"/>
    <w:multiLevelType w:val="hybridMultilevel"/>
    <w:tmpl w:val="B742CD44"/>
    <w:lvl w:ilvl="0" w:tplc="87FAF1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AAC09AE"/>
    <w:multiLevelType w:val="hybridMultilevel"/>
    <w:tmpl w:val="272ADDF2"/>
    <w:lvl w:ilvl="0" w:tplc="652A94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AD144C0"/>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F980C9E"/>
    <w:multiLevelType w:val="hybridMultilevel"/>
    <w:tmpl w:val="DF1CEA14"/>
    <w:lvl w:ilvl="0" w:tplc="679AD4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1832CDE"/>
    <w:multiLevelType w:val="hybridMultilevel"/>
    <w:tmpl w:val="08561B90"/>
    <w:lvl w:ilvl="0" w:tplc="AA262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1DD1DA4"/>
    <w:multiLevelType w:val="hybridMultilevel"/>
    <w:tmpl w:val="8684F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8B54952"/>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1372431"/>
    <w:multiLevelType w:val="multilevel"/>
    <w:tmpl w:val="18A2783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728" w:hanging="648"/>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AB659F3"/>
    <w:multiLevelType w:val="hybridMultilevel"/>
    <w:tmpl w:val="FE2C7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EAE31D9"/>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50691D82"/>
    <w:multiLevelType w:val="hybridMultilevel"/>
    <w:tmpl w:val="52A87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39A060B"/>
    <w:multiLevelType w:val="hybridMultilevel"/>
    <w:tmpl w:val="E52A2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76C14BC"/>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3C1711E"/>
    <w:multiLevelType w:val="hybridMultilevel"/>
    <w:tmpl w:val="9DE03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50463CC"/>
    <w:multiLevelType w:val="hybridMultilevel"/>
    <w:tmpl w:val="8A102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9"/>
  </w:num>
  <w:num w:numId="3">
    <w:abstractNumId w:val="9"/>
  </w:num>
  <w:num w:numId="4">
    <w:abstractNumId w:val="13"/>
  </w:num>
  <w:num w:numId="5">
    <w:abstractNumId w:val="10"/>
  </w:num>
  <w:num w:numId="6">
    <w:abstractNumId w:val="15"/>
  </w:num>
  <w:num w:numId="7">
    <w:abstractNumId w:val="16"/>
  </w:num>
  <w:num w:numId="8">
    <w:abstractNumId w:val="0"/>
  </w:num>
  <w:num w:numId="9">
    <w:abstractNumId w:val="12"/>
  </w:num>
  <w:num w:numId="10">
    <w:abstractNumId w:val="6"/>
  </w:num>
  <w:num w:numId="11">
    <w:abstractNumId w:val="5"/>
  </w:num>
  <w:num w:numId="12">
    <w:abstractNumId w:val="3"/>
  </w:num>
  <w:num w:numId="13">
    <w:abstractNumId w:val="14"/>
  </w:num>
  <w:num w:numId="14">
    <w:abstractNumId w:val="4"/>
  </w:num>
  <w:num w:numId="15">
    <w:abstractNumId w:val="2"/>
  </w:num>
  <w:num w:numId="16">
    <w:abstractNumId w:val="11"/>
  </w:num>
  <w:num w:numId="17">
    <w:abstractNumId w:val="8"/>
  </w:num>
  <w:num w:numId="18">
    <w:abstractNumId w:val="1"/>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proofState w:spelling="clean" w:grammar="clean"/>
  <w:revisionView w:markup="0"/>
  <w:trackRevisions/>
  <w:defaultTabStop w:val="720"/>
  <w:drawingGridHorizontalSpacing w:val="120"/>
  <w:drawingGridVerticalSpacing w:val="187"/>
  <w:displayHorizontalDrawingGridEvery w:val="2"/>
  <w:characterSpacingControl w:val="doNotCompress"/>
  <w:hdrShapeDefaults>
    <o:shapedefaults v:ext="edit" spidmax="41986"/>
  </w:hdrShapeDefaults>
  <w:footnotePr>
    <w:footnote w:id="-1"/>
    <w:footnote w:id="0"/>
  </w:footnotePr>
  <w:endnotePr>
    <w:endnote w:id="-1"/>
    <w:endnote w:id="0"/>
  </w:endnotePr>
  <w:compat/>
  <w:rsids>
    <w:rsidRoot w:val="004E3820"/>
    <w:rsid w:val="00000910"/>
    <w:rsid w:val="00001CBA"/>
    <w:rsid w:val="000047D3"/>
    <w:rsid w:val="0000799C"/>
    <w:rsid w:val="000127AA"/>
    <w:rsid w:val="000127BF"/>
    <w:rsid w:val="0001406C"/>
    <w:rsid w:val="00014B36"/>
    <w:rsid w:val="000152EB"/>
    <w:rsid w:val="00021CBB"/>
    <w:rsid w:val="0002356A"/>
    <w:rsid w:val="00023A53"/>
    <w:rsid w:val="0002624E"/>
    <w:rsid w:val="00027A17"/>
    <w:rsid w:val="00035831"/>
    <w:rsid w:val="0004046C"/>
    <w:rsid w:val="00042157"/>
    <w:rsid w:val="00050BCE"/>
    <w:rsid w:val="00053B30"/>
    <w:rsid w:val="00054BC1"/>
    <w:rsid w:val="00054C6D"/>
    <w:rsid w:val="000600AD"/>
    <w:rsid w:val="00061A02"/>
    <w:rsid w:val="00061D28"/>
    <w:rsid w:val="00063FC0"/>
    <w:rsid w:val="0006560F"/>
    <w:rsid w:val="00066100"/>
    <w:rsid w:val="0007246F"/>
    <w:rsid w:val="00081B6E"/>
    <w:rsid w:val="000849C5"/>
    <w:rsid w:val="00085493"/>
    <w:rsid w:val="000875E6"/>
    <w:rsid w:val="00092D67"/>
    <w:rsid w:val="000960B2"/>
    <w:rsid w:val="000A35A6"/>
    <w:rsid w:val="000A4B37"/>
    <w:rsid w:val="000A6455"/>
    <w:rsid w:val="000A7EEC"/>
    <w:rsid w:val="000B06F0"/>
    <w:rsid w:val="000B1A27"/>
    <w:rsid w:val="000B335D"/>
    <w:rsid w:val="000B4FC4"/>
    <w:rsid w:val="000B5E1C"/>
    <w:rsid w:val="000B5F73"/>
    <w:rsid w:val="000B755E"/>
    <w:rsid w:val="000C3F60"/>
    <w:rsid w:val="000C42E5"/>
    <w:rsid w:val="000C7ABC"/>
    <w:rsid w:val="000D0270"/>
    <w:rsid w:val="000D1B36"/>
    <w:rsid w:val="000E0E6E"/>
    <w:rsid w:val="000E1D35"/>
    <w:rsid w:val="000E2072"/>
    <w:rsid w:val="000E20A9"/>
    <w:rsid w:val="000E5E74"/>
    <w:rsid w:val="000E723D"/>
    <w:rsid w:val="000F20EC"/>
    <w:rsid w:val="000F5A1C"/>
    <w:rsid w:val="000F697D"/>
    <w:rsid w:val="00105797"/>
    <w:rsid w:val="00110307"/>
    <w:rsid w:val="0011067F"/>
    <w:rsid w:val="001124B2"/>
    <w:rsid w:val="00113EDC"/>
    <w:rsid w:val="001159B5"/>
    <w:rsid w:val="00116DA3"/>
    <w:rsid w:val="00117C4F"/>
    <w:rsid w:val="0012109F"/>
    <w:rsid w:val="001218CD"/>
    <w:rsid w:val="0012233E"/>
    <w:rsid w:val="001234C8"/>
    <w:rsid w:val="00126053"/>
    <w:rsid w:val="00130340"/>
    <w:rsid w:val="00130DB8"/>
    <w:rsid w:val="00132A83"/>
    <w:rsid w:val="00133848"/>
    <w:rsid w:val="00143C9F"/>
    <w:rsid w:val="00143D53"/>
    <w:rsid w:val="00151ECC"/>
    <w:rsid w:val="00162BF5"/>
    <w:rsid w:val="00162C6A"/>
    <w:rsid w:val="00163B41"/>
    <w:rsid w:val="00164257"/>
    <w:rsid w:val="001661D8"/>
    <w:rsid w:val="00175ABB"/>
    <w:rsid w:val="00176B28"/>
    <w:rsid w:val="0017792F"/>
    <w:rsid w:val="001832E9"/>
    <w:rsid w:val="001843C7"/>
    <w:rsid w:val="00184D43"/>
    <w:rsid w:val="001858A6"/>
    <w:rsid w:val="00193F95"/>
    <w:rsid w:val="001951A3"/>
    <w:rsid w:val="00196D48"/>
    <w:rsid w:val="001A6577"/>
    <w:rsid w:val="001B09C5"/>
    <w:rsid w:val="001B2860"/>
    <w:rsid w:val="001B4BAB"/>
    <w:rsid w:val="001C021D"/>
    <w:rsid w:val="001C47FA"/>
    <w:rsid w:val="001C57AC"/>
    <w:rsid w:val="001C6F50"/>
    <w:rsid w:val="001C77C4"/>
    <w:rsid w:val="001D0D96"/>
    <w:rsid w:val="001D3B53"/>
    <w:rsid w:val="001D5657"/>
    <w:rsid w:val="001D5AB4"/>
    <w:rsid w:val="001D5D2E"/>
    <w:rsid w:val="001E02CC"/>
    <w:rsid w:val="001E2A17"/>
    <w:rsid w:val="001E69CF"/>
    <w:rsid w:val="001F0512"/>
    <w:rsid w:val="001F228D"/>
    <w:rsid w:val="001F2B2C"/>
    <w:rsid w:val="001F561B"/>
    <w:rsid w:val="001F6934"/>
    <w:rsid w:val="002047FA"/>
    <w:rsid w:val="00206D2B"/>
    <w:rsid w:val="00210E02"/>
    <w:rsid w:val="00210EB8"/>
    <w:rsid w:val="002118C0"/>
    <w:rsid w:val="00211A06"/>
    <w:rsid w:val="00214D04"/>
    <w:rsid w:val="002152A3"/>
    <w:rsid w:val="0021738C"/>
    <w:rsid w:val="0021755D"/>
    <w:rsid w:val="00223F2B"/>
    <w:rsid w:val="00226AA4"/>
    <w:rsid w:val="00230B19"/>
    <w:rsid w:val="00232A31"/>
    <w:rsid w:val="002355A6"/>
    <w:rsid w:val="002403A8"/>
    <w:rsid w:val="002416DB"/>
    <w:rsid w:val="00242BBF"/>
    <w:rsid w:val="00244A07"/>
    <w:rsid w:val="002500AA"/>
    <w:rsid w:val="0025065E"/>
    <w:rsid w:val="00250C4E"/>
    <w:rsid w:val="00252A4F"/>
    <w:rsid w:val="00252CEF"/>
    <w:rsid w:val="00260A21"/>
    <w:rsid w:val="00264144"/>
    <w:rsid w:val="00264758"/>
    <w:rsid w:val="002707B4"/>
    <w:rsid w:val="00270C9D"/>
    <w:rsid w:val="00271A95"/>
    <w:rsid w:val="00273D37"/>
    <w:rsid w:val="00275B20"/>
    <w:rsid w:val="00277032"/>
    <w:rsid w:val="002774F4"/>
    <w:rsid w:val="00281E01"/>
    <w:rsid w:val="0028675A"/>
    <w:rsid w:val="00290180"/>
    <w:rsid w:val="002910D3"/>
    <w:rsid w:val="00294180"/>
    <w:rsid w:val="0029655B"/>
    <w:rsid w:val="00296CF0"/>
    <w:rsid w:val="002A13F7"/>
    <w:rsid w:val="002A5B5D"/>
    <w:rsid w:val="002A6A49"/>
    <w:rsid w:val="002B1DE7"/>
    <w:rsid w:val="002C2AD1"/>
    <w:rsid w:val="002C4425"/>
    <w:rsid w:val="002D0A5F"/>
    <w:rsid w:val="002D0BD9"/>
    <w:rsid w:val="002D52AC"/>
    <w:rsid w:val="002D56E7"/>
    <w:rsid w:val="002D6CC1"/>
    <w:rsid w:val="002F0CAA"/>
    <w:rsid w:val="002F3E90"/>
    <w:rsid w:val="002F5B58"/>
    <w:rsid w:val="003009C1"/>
    <w:rsid w:val="00302B00"/>
    <w:rsid w:val="00306AB2"/>
    <w:rsid w:val="00307AE6"/>
    <w:rsid w:val="0031048E"/>
    <w:rsid w:val="0031299B"/>
    <w:rsid w:val="00321C80"/>
    <w:rsid w:val="00321EFB"/>
    <w:rsid w:val="003234AC"/>
    <w:rsid w:val="00323966"/>
    <w:rsid w:val="00324398"/>
    <w:rsid w:val="00324B34"/>
    <w:rsid w:val="0032702A"/>
    <w:rsid w:val="0033047B"/>
    <w:rsid w:val="00333B76"/>
    <w:rsid w:val="003341CA"/>
    <w:rsid w:val="003348DD"/>
    <w:rsid w:val="003418BB"/>
    <w:rsid w:val="00343594"/>
    <w:rsid w:val="00344123"/>
    <w:rsid w:val="003467CF"/>
    <w:rsid w:val="00350068"/>
    <w:rsid w:val="00352F12"/>
    <w:rsid w:val="00354987"/>
    <w:rsid w:val="0035607D"/>
    <w:rsid w:val="0035797B"/>
    <w:rsid w:val="003602F0"/>
    <w:rsid w:val="00361446"/>
    <w:rsid w:val="00361C11"/>
    <w:rsid w:val="00366680"/>
    <w:rsid w:val="003704D3"/>
    <w:rsid w:val="00372AE5"/>
    <w:rsid w:val="00373A19"/>
    <w:rsid w:val="00373ECC"/>
    <w:rsid w:val="0037434C"/>
    <w:rsid w:val="003773DB"/>
    <w:rsid w:val="00377520"/>
    <w:rsid w:val="003779D8"/>
    <w:rsid w:val="003826C9"/>
    <w:rsid w:val="00383980"/>
    <w:rsid w:val="00384E44"/>
    <w:rsid w:val="00385D69"/>
    <w:rsid w:val="00385FC2"/>
    <w:rsid w:val="00391C94"/>
    <w:rsid w:val="00394F2C"/>
    <w:rsid w:val="003970AE"/>
    <w:rsid w:val="00397586"/>
    <w:rsid w:val="003A6253"/>
    <w:rsid w:val="003B0B66"/>
    <w:rsid w:val="003B1C32"/>
    <w:rsid w:val="003B356D"/>
    <w:rsid w:val="003B40D2"/>
    <w:rsid w:val="003B602A"/>
    <w:rsid w:val="003B63BA"/>
    <w:rsid w:val="003B6E81"/>
    <w:rsid w:val="003B70F4"/>
    <w:rsid w:val="003C03AE"/>
    <w:rsid w:val="003C1361"/>
    <w:rsid w:val="003C36FC"/>
    <w:rsid w:val="003C4877"/>
    <w:rsid w:val="003C5172"/>
    <w:rsid w:val="003C6590"/>
    <w:rsid w:val="003C7C97"/>
    <w:rsid w:val="003D0EAF"/>
    <w:rsid w:val="003D16E7"/>
    <w:rsid w:val="003D3623"/>
    <w:rsid w:val="003D44A9"/>
    <w:rsid w:val="003D581F"/>
    <w:rsid w:val="003D7976"/>
    <w:rsid w:val="003E00A4"/>
    <w:rsid w:val="003E0440"/>
    <w:rsid w:val="003E0BED"/>
    <w:rsid w:val="003E153C"/>
    <w:rsid w:val="003E3ACF"/>
    <w:rsid w:val="003E73A9"/>
    <w:rsid w:val="003F00BA"/>
    <w:rsid w:val="003F06A3"/>
    <w:rsid w:val="003F4A85"/>
    <w:rsid w:val="003F6FC9"/>
    <w:rsid w:val="003F777D"/>
    <w:rsid w:val="004014EC"/>
    <w:rsid w:val="00402290"/>
    <w:rsid w:val="00402BFE"/>
    <w:rsid w:val="00404DC9"/>
    <w:rsid w:val="004058EA"/>
    <w:rsid w:val="00406855"/>
    <w:rsid w:val="0041134C"/>
    <w:rsid w:val="00411427"/>
    <w:rsid w:val="004115B6"/>
    <w:rsid w:val="0041203D"/>
    <w:rsid w:val="0041344F"/>
    <w:rsid w:val="0041465C"/>
    <w:rsid w:val="00414857"/>
    <w:rsid w:val="004158AD"/>
    <w:rsid w:val="00416C50"/>
    <w:rsid w:val="00417B19"/>
    <w:rsid w:val="00423767"/>
    <w:rsid w:val="00423801"/>
    <w:rsid w:val="00426903"/>
    <w:rsid w:val="00431C1C"/>
    <w:rsid w:val="00431D6F"/>
    <w:rsid w:val="00432EBB"/>
    <w:rsid w:val="00432FE8"/>
    <w:rsid w:val="00433F03"/>
    <w:rsid w:val="00434FBF"/>
    <w:rsid w:val="00441D48"/>
    <w:rsid w:val="00446F8A"/>
    <w:rsid w:val="0044735D"/>
    <w:rsid w:val="00450456"/>
    <w:rsid w:val="00451766"/>
    <w:rsid w:val="0045320F"/>
    <w:rsid w:val="004556AC"/>
    <w:rsid w:val="00457D3D"/>
    <w:rsid w:val="0046081F"/>
    <w:rsid w:val="00460B12"/>
    <w:rsid w:val="00463727"/>
    <w:rsid w:val="00467BDD"/>
    <w:rsid w:val="00472B3F"/>
    <w:rsid w:val="00472BF7"/>
    <w:rsid w:val="00474FEE"/>
    <w:rsid w:val="00480BDA"/>
    <w:rsid w:val="00481422"/>
    <w:rsid w:val="00483A35"/>
    <w:rsid w:val="0048555F"/>
    <w:rsid w:val="00491391"/>
    <w:rsid w:val="00491AD9"/>
    <w:rsid w:val="00491DE5"/>
    <w:rsid w:val="004A3AEB"/>
    <w:rsid w:val="004A6CF6"/>
    <w:rsid w:val="004A77EE"/>
    <w:rsid w:val="004B154C"/>
    <w:rsid w:val="004B2917"/>
    <w:rsid w:val="004B3B78"/>
    <w:rsid w:val="004B5C95"/>
    <w:rsid w:val="004B620F"/>
    <w:rsid w:val="004B6ACA"/>
    <w:rsid w:val="004C558E"/>
    <w:rsid w:val="004D724D"/>
    <w:rsid w:val="004E2269"/>
    <w:rsid w:val="004E3820"/>
    <w:rsid w:val="004E5A28"/>
    <w:rsid w:val="004E5F6F"/>
    <w:rsid w:val="004F062E"/>
    <w:rsid w:val="004F39D6"/>
    <w:rsid w:val="004F4094"/>
    <w:rsid w:val="004F795C"/>
    <w:rsid w:val="00501D9A"/>
    <w:rsid w:val="005024CD"/>
    <w:rsid w:val="00502B43"/>
    <w:rsid w:val="005051A6"/>
    <w:rsid w:val="00511C53"/>
    <w:rsid w:val="005123ED"/>
    <w:rsid w:val="005136D6"/>
    <w:rsid w:val="00513A7B"/>
    <w:rsid w:val="00524832"/>
    <w:rsid w:val="00525EEC"/>
    <w:rsid w:val="005266E3"/>
    <w:rsid w:val="0052712D"/>
    <w:rsid w:val="00531523"/>
    <w:rsid w:val="00537C51"/>
    <w:rsid w:val="005400F7"/>
    <w:rsid w:val="0054215C"/>
    <w:rsid w:val="005457E4"/>
    <w:rsid w:val="005471CD"/>
    <w:rsid w:val="005530DA"/>
    <w:rsid w:val="00555044"/>
    <w:rsid w:val="00555E2A"/>
    <w:rsid w:val="00560FCD"/>
    <w:rsid w:val="0056163E"/>
    <w:rsid w:val="005705E2"/>
    <w:rsid w:val="00572DC7"/>
    <w:rsid w:val="0057526D"/>
    <w:rsid w:val="00577074"/>
    <w:rsid w:val="00577B69"/>
    <w:rsid w:val="00580FD6"/>
    <w:rsid w:val="00581D98"/>
    <w:rsid w:val="005870F7"/>
    <w:rsid w:val="00587460"/>
    <w:rsid w:val="00587D11"/>
    <w:rsid w:val="00590281"/>
    <w:rsid w:val="0059065B"/>
    <w:rsid w:val="005913C6"/>
    <w:rsid w:val="00591D5E"/>
    <w:rsid w:val="00592F83"/>
    <w:rsid w:val="0059600F"/>
    <w:rsid w:val="00597276"/>
    <w:rsid w:val="005A1754"/>
    <w:rsid w:val="005A1C7E"/>
    <w:rsid w:val="005A2D3C"/>
    <w:rsid w:val="005A31FB"/>
    <w:rsid w:val="005A45CE"/>
    <w:rsid w:val="005A5BEF"/>
    <w:rsid w:val="005B37A4"/>
    <w:rsid w:val="005B4769"/>
    <w:rsid w:val="005B7375"/>
    <w:rsid w:val="005B7EB2"/>
    <w:rsid w:val="005C090E"/>
    <w:rsid w:val="005C13FD"/>
    <w:rsid w:val="005C3206"/>
    <w:rsid w:val="005C489C"/>
    <w:rsid w:val="005C53CF"/>
    <w:rsid w:val="005D2BB2"/>
    <w:rsid w:val="005D30FD"/>
    <w:rsid w:val="005D34BC"/>
    <w:rsid w:val="005E06E7"/>
    <w:rsid w:val="005E1816"/>
    <w:rsid w:val="005E4C18"/>
    <w:rsid w:val="005E519A"/>
    <w:rsid w:val="005E6EDA"/>
    <w:rsid w:val="005F00E3"/>
    <w:rsid w:val="005F13EC"/>
    <w:rsid w:val="005F534A"/>
    <w:rsid w:val="00600DFB"/>
    <w:rsid w:val="00601106"/>
    <w:rsid w:val="006025A4"/>
    <w:rsid w:val="00603F8D"/>
    <w:rsid w:val="006053A3"/>
    <w:rsid w:val="00605749"/>
    <w:rsid w:val="00614E3B"/>
    <w:rsid w:val="00622D82"/>
    <w:rsid w:val="0062317E"/>
    <w:rsid w:val="00623BA5"/>
    <w:rsid w:val="00624F31"/>
    <w:rsid w:val="00632D12"/>
    <w:rsid w:val="00633DF1"/>
    <w:rsid w:val="00634014"/>
    <w:rsid w:val="00635EC4"/>
    <w:rsid w:val="00643798"/>
    <w:rsid w:val="00644B40"/>
    <w:rsid w:val="00646933"/>
    <w:rsid w:val="00650763"/>
    <w:rsid w:val="00655136"/>
    <w:rsid w:val="0065619E"/>
    <w:rsid w:val="006677B5"/>
    <w:rsid w:val="0067026B"/>
    <w:rsid w:val="00675240"/>
    <w:rsid w:val="006753F8"/>
    <w:rsid w:val="00675F05"/>
    <w:rsid w:val="0067720E"/>
    <w:rsid w:val="006926F4"/>
    <w:rsid w:val="00695585"/>
    <w:rsid w:val="006961D8"/>
    <w:rsid w:val="006A07C1"/>
    <w:rsid w:val="006A07F5"/>
    <w:rsid w:val="006A0B4E"/>
    <w:rsid w:val="006A1089"/>
    <w:rsid w:val="006A15F0"/>
    <w:rsid w:val="006A2DE4"/>
    <w:rsid w:val="006B35AA"/>
    <w:rsid w:val="006B419D"/>
    <w:rsid w:val="006C17F6"/>
    <w:rsid w:val="006C19FC"/>
    <w:rsid w:val="006C1B76"/>
    <w:rsid w:val="006C1BF1"/>
    <w:rsid w:val="006C7094"/>
    <w:rsid w:val="006C7A65"/>
    <w:rsid w:val="006E36D2"/>
    <w:rsid w:val="006E461E"/>
    <w:rsid w:val="006E69E5"/>
    <w:rsid w:val="006F08AC"/>
    <w:rsid w:val="006F10D2"/>
    <w:rsid w:val="006F1A62"/>
    <w:rsid w:val="006F6598"/>
    <w:rsid w:val="006F79E5"/>
    <w:rsid w:val="00703BB7"/>
    <w:rsid w:val="00706877"/>
    <w:rsid w:val="00710058"/>
    <w:rsid w:val="007140AC"/>
    <w:rsid w:val="00715E2E"/>
    <w:rsid w:val="00717B8D"/>
    <w:rsid w:val="007202FF"/>
    <w:rsid w:val="007207DB"/>
    <w:rsid w:val="0072102E"/>
    <w:rsid w:val="00722316"/>
    <w:rsid w:val="00722F7E"/>
    <w:rsid w:val="0072537F"/>
    <w:rsid w:val="0072542A"/>
    <w:rsid w:val="0072694A"/>
    <w:rsid w:val="00733284"/>
    <w:rsid w:val="0073465E"/>
    <w:rsid w:val="00734DC3"/>
    <w:rsid w:val="00737230"/>
    <w:rsid w:val="00741301"/>
    <w:rsid w:val="007472BC"/>
    <w:rsid w:val="00750491"/>
    <w:rsid w:val="00754B41"/>
    <w:rsid w:val="00755662"/>
    <w:rsid w:val="00761E26"/>
    <w:rsid w:val="007629DF"/>
    <w:rsid w:val="007657F3"/>
    <w:rsid w:val="00767019"/>
    <w:rsid w:val="00772B91"/>
    <w:rsid w:val="00773AD4"/>
    <w:rsid w:val="0077760C"/>
    <w:rsid w:val="00783F37"/>
    <w:rsid w:val="00784C6B"/>
    <w:rsid w:val="00794FD6"/>
    <w:rsid w:val="007A2582"/>
    <w:rsid w:val="007A25B1"/>
    <w:rsid w:val="007A4C0A"/>
    <w:rsid w:val="007A5932"/>
    <w:rsid w:val="007B489C"/>
    <w:rsid w:val="007B48FF"/>
    <w:rsid w:val="007B6060"/>
    <w:rsid w:val="007D048B"/>
    <w:rsid w:val="007D0E85"/>
    <w:rsid w:val="007D397D"/>
    <w:rsid w:val="007D6C0D"/>
    <w:rsid w:val="007E5D17"/>
    <w:rsid w:val="007F195B"/>
    <w:rsid w:val="007F1D5E"/>
    <w:rsid w:val="007F3596"/>
    <w:rsid w:val="00800A79"/>
    <w:rsid w:val="008037C7"/>
    <w:rsid w:val="00806464"/>
    <w:rsid w:val="008139CD"/>
    <w:rsid w:val="00814E34"/>
    <w:rsid w:val="00815938"/>
    <w:rsid w:val="0081740D"/>
    <w:rsid w:val="0082113A"/>
    <w:rsid w:val="008213E3"/>
    <w:rsid w:val="00822D8D"/>
    <w:rsid w:val="008236F2"/>
    <w:rsid w:val="00824C62"/>
    <w:rsid w:val="00831635"/>
    <w:rsid w:val="008328EC"/>
    <w:rsid w:val="00837315"/>
    <w:rsid w:val="0084058B"/>
    <w:rsid w:val="00842091"/>
    <w:rsid w:val="00844259"/>
    <w:rsid w:val="0085170E"/>
    <w:rsid w:val="00857B3D"/>
    <w:rsid w:val="008637DC"/>
    <w:rsid w:val="008705E1"/>
    <w:rsid w:val="00874C47"/>
    <w:rsid w:val="008855EB"/>
    <w:rsid w:val="00887522"/>
    <w:rsid w:val="008A0A18"/>
    <w:rsid w:val="008A0E81"/>
    <w:rsid w:val="008A1326"/>
    <w:rsid w:val="008A37A9"/>
    <w:rsid w:val="008A38CC"/>
    <w:rsid w:val="008B3E9F"/>
    <w:rsid w:val="008B586C"/>
    <w:rsid w:val="008B68CC"/>
    <w:rsid w:val="008B7813"/>
    <w:rsid w:val="008C2D7B"/>
    <w:rsid w:val="008C3C0A"/>
    <w:rsid w:val="008D2F64"/>
    <w:rsid w:val="008D35DA"/>
    <w:rsid w:val="008D530A"/>
    <w:rsid w:val="008E181B"/>
    <w:rsid w:val="008E317E"/>
    <w:rsid w:val="008E32D5"/>
    <w:rsid w:val="008E71E8"/>
    <w:rsid w:val="008F163D"/>
    <w:rsid w:val="008F50B7"/>
    <w:rsid w:val="008F51F1"/>
    <w:rsid w:val="008F5708"/>
    <w:rsid w:val="0090051E"/>
    <w:rsid w:val="009009F4"/>
    <w:rsid w:val="00900E59"/>
    <w:rsid w:val="009013BA"/>
    <w:rsid w:val="009014AE"/>
    <w:rsid w:val="0091094A"/>
    <w:rsid w:val="0091137F"/>
    <w:rsid w:val="009127CD"/>
    <w:rsid w:val="0092045F"/>
    <w:rsid w:val="00921DE6"/>
    <w:rsid w:val="00923FB7"/>
    <w:rsid w:val="00925DFC"/>
    <w:rsid w:val="00932B33"/>
    <w:rsid w:val="00932F41"/>
    <w:rsid w:val="00933026"/>
    <w:rsid w:val="00946DC3"/>
    <w:rsid w:val="00951B50"/>
    <w:rsid w:val="009522C0"/>
    <w:rsid w:val="00952D3E"/>
    <w:rsid w:val="00955F9E"/>
    <w:rsid w:val="00957B06"/>
    <w:rsid w:val="00972137"/>
    <w:rsid w:val="009737D8"/>
    <w:rsid w:val="00973D86"/>
    <w:rsid w:val="00976A34"/>
    <w:rsid w:val="009770A4"/>
    <w:rsid w:val="0098086D"/>
    <w:rsid w:val="00982443"/>
    <w:rsid w:val="00983638"/>
    <w:rsid w:val="00983D81"/>
    <w:rsid w:val="009841A2"/>
    <w:rsid w:val="00984C40"/>
    <w:rsid w:val="00995E2C"/>
    <w:rsid w:val="009B0006"/>
    <w:rsid w:val="009B2E85"/>
    <w:rsid w:val="009C3B9C"/>
    <w:rsid w:val="009C78FE"/>
    <w:rsid w:val="009D06FB"/>
    <w:rsid w:val="009D08D2"/>
    <w:rsid w:val="009D2550"/>
    <w:rsid w:val="009D3A23"/>
    <w:rsid w:val="009E0118"/>
    <w:rsid w:val="009E08E4"/>
    <w:rsid w:val="009E1B53"/>
    <w:rsid w:val="009E2D55"/>
    <w:rsid w:val="009E54D7"/>
    <w:rsid w:val="009E61AB"/>
    <w:rsid w:val="009F0123"/>
    <w:rsid w:val="009F3302"/>
    <w:rsid w:val="009F628E"/>
    <w:rsid w:val="009F6958"/>
    <w:rsid w:val="00A0003A"/>
    <w:rsid w:val="00A0069F"/>
    <w:rsid w:val="00A0378A"/>
    <w:rsid w:val="00A0624A"/>
    <w:rsid w:val="00A06F12"/>
    <w:rsid w:val="00A11CFA"/>
    <w:rsid w:val="00A1241C"/>
    <w:rsid w:val="00A136EF"/>
    <w:rsid w:val="00A1581D"/>
    <w:rsid w:val="00A23633"/>
    <w:rsid w:val="00A26B15"/>
    <w:rsid w:val="00A455A1"/>
    <w:rsid w:val="00A45F68"/>
    <w:rsid w:val="00A5000D"/>
    <w:rsid w:val="00A52DB8"/>
    <w:rsid w:val="00A52FC6"/>
    <w:rsid w:val="00A531E6"/>
    <w:rsid w:val="00A56DE7"/>
    <w:rsid w:val="00A5749C"/>
    <w:rsid w:val="00A60D8B"/>
    <w:rsid w:val="00A64A5F"/>
    <w:rsid w:val="00A66BC6"/>
    <w:rsid w:val="00A716EE"/>
    <w:rsid w:val="00A71D6D"/>
    <w:rsid w:val="00A7404C"/>
    <w:rsid w:val="00A82182"/>
    <w:rsid w:val="00A82E2B"/>
    <w:rsid w:val="00A848EB"/>
    <w:rsid w:val="00A8769A"/>
    <w:rsid w:val="00A876ED"/>
    <w:rsid w:val="00A93347"/>
    <w:rsid w:val="00AA0668"/>
    <w:rsid w:val="00AA1E92"/>
    <w:rsid w:val="00AA3A63"/>
    <w:rsid w:val="00AA40D7"/>
    <w:rsid w:val="00AA5DEC"/>
    <w:rsid w:val="00AA6C9E"/>
    <w:rsid w:val="00AA6D67"/>
    <w:rsid w:val="00AB3304"/>
    <w:rsid w:val="00AB76B6"/>
    <w:rsid w:val="00AC1449"/>
    <w:rsid w:val="00AC43AE"/>
    <w:rsid w:val="00AD1B74"/>
    <w:rsid w:val="00AD34D0"/>
    <w:rsid w:val="00AD559F"/>
    <w:rsid w:val="00AD6F4E"/>
    <w:rsid w:val="00AD7456"/>
    <w:rsid w:val="00AE0124"/>
    <w:rsid w:val="00AE1E01"/>
    <w:rsid w:val="00AE3A08"/>
    <w:rsid w:val="00AE4223"/>
    <w:rsid w:val="00AE494E"/>
    <w:rsid w:val="00AE6317"/>
    <w:rsid w:val="00AE67ED"/>
    <w:rsid w:val="00AE6BD2"/>
    <w:rsid w:val="00AE6BE4"/>
    <w:rsid w:val="00AE711D"/>
    <w:rsid w:val="00AF4CDC"/>
    <w:rsid w:val="00AF5230"/>
    <w:rsid w:val="00AF77F5"/>
    <w:rsid w:val="00B0177E"/>
    <w:rsid w:val="00B026E4"/>
    <w:rsid w:val="00B02E97"/>
    <w:rsid w:val="00B07E29"/>
    <w:rsid w:val="00B122AA"/>
    <w:rsid w:val="00B12756"/>
    <w:rsid w:val="00B140D7"/>
    <w:rsid w:val="00B1786C"/>
    <w:rsid w:val="00B20DF9"/>
    <w:rsid w:val="00B21D8C"/>
    <w:rsid w:val="00B22768"/>
    <w:rsid w:val="00B25AA8"/>
    <w:rsid w:val="00B26A5C"/>
    <w:rsid w:val="00B3324A"/>
    <w:rsid w:val="00B3364C"/>
    <w:rsid w:val="00B3376C"/>
    <w:rsid w:val="00B35A24"/>
    <w:rsid w:val="00B35B2F"/>
    <w:rsid w:val="00B41A40"/>
    <w:rsid w:val="00B428BF"/>
    <w:rsid w:val="00B474D4"/>
    <w:rsid w:val="00B527D4"/>
    <w:rsid w:val="00B52E20"/>
    <w:rsid w:val="00B55A0E"/>
    <w:rsid w:val="00B562D7"/>
    <w:rsid w:val="00B56F69"/>
    <w:rsid w:val="00B6140D"/>
    <w:rsid w:val="00B62D0E"/>
    <w:rsid w:val="00B640D0"/>
    <w:rsid w:val="00B64494"/>
    <w:rsid w:val="00B646BE"/>
    <w:rsid w:val="00B6616D"/>
    <w:rsid w:val="00B6697A"/>
    <w:rsid w:val="00B766E1"/>
    <w:rsid w:val="00B775E3"/>
    <w:rsid w:val="00B817DC"/>
    <w:rsid w:val="00B85E2C"/>
    <w:rsid w:val="00B865F1"/>
    <w:rsid w:val="00B93E13"/>
    <w:rsid w:val="00B95A2B"/>
    <w:rsid w:val="00BA7606"/>
    <w:rsid w:val="00BB59BF"/>
    <w:rsid w:val="00BB6964"/>
    <w:rsid w:val="00BB704C"/>
    <w:rsid w:val="00BB7383"/>
    <w:rsid w:val="00BC064D"/>
    <w:rsid w:val="00BC09AF"/>
    <w:rsid w:val="00BC0EB9"/>
    <w:rsid w:val="00BC2D49"/>
    <w:rsid w:val="00BC44D2"/>
    <w:rsid w:val="00BC4947"/>
    <w:rsid w:val="00BC50D8"/>
    <w:rsid w:val="00BC5102"/>
    <w:rsid w:val="00BC56ED"/>
    <w:rsid w:val="00BC734E"/>
    <w:rsid w:val="00BD06AA"/>
    <w:rsid w:val="00BD445A"/>
    <w:rsid w:val="00BD6238"/>
    <w:rsid w:val="00BD6DFD"/>
    <w:rsid w:val="00BE011A"/>
    <w:rsid w:val="00BE1611"/>
    <w:rsid w:val="00BE4806"/>
    <w:rsid w:val="00C007E8"/>
    <w:rsid w:val="00C01896"/>
    <w:rsid w:val="00C041F1"/>
    <w:rsid w:val="00C0421D"/>
    <w:rsid w:val="00C04C90"/>
    <w:rsid w:val="00C05796"/>
    <w:rsid w:val="00C1058A"/>
    <w:rsid w:val="00C1125B"/>
    <w:rsid w:val="00C11986"/>
    <w:rsid w:val="00C1270C"/>
    <w:rsid w:val="00C2361B"/>
    <w:rsid w:val="00C25B28"/>
    <w:rsid w:val="00C30E69"/>
    <w:rsid w:val="00C32163"/>
    <w:rsid w:val="00C3564A"/>
    <w:rsid w:val="00C41C46"/>
    <w:rsid w:val="00C4398F"/>
    <w:rsid w:val="00C43FA0"/>
    <w:rsid w:val="00C46B39"/>
    <w:rsid w:val="00C46C59"/>
    <w:rsid w:val="00C47D5C"/>
    <w:rsid w:val="00C501A2"/>
    <w:rsid w:val="00C51EBF"/>
    <w:rsid w:val="00C57703"/>
    <w:rsid w:val="00C57FCA"/>
    <w:rsid w:val="00C617A7"/>
    <w:rsid w:val="00C62552"/>
    <w:rsid w:val="00C63177"/>
    <w:rsid w:val="00C63CBA"/>
    <w:rsid w:val="00C645D2"/>
    <w:rsid w:val="00C64EFE"/>
    <w:rsid w:val="00C6564C"/>
    <w:rsid w:val="00C723DB"/>
    <w:rsid w:val="00C72A1C"/>
    <w:rsid w:val="00C72CD6"/>
    <w:rsid w:val="00C73462"/>
    <w:rsid w:val="00C76B01"/>
    <w:rsid w:val="00C8041E"/>
    <w:rsid w:val="00C806C5"/>
    <w:rsid w:val="00C80805"/>
    <w:rsid w:val="00C80A1F"/>
    <w:rsid w:val="00C81312"/>
    <w:rsid w:val="00C87BA0"/>
    <w:rsid w:val="00C95BF3"/>
    <w:rsid w:val="00CB0C84"/>
    <w:rsid w:val="00CB2F8F"/>
    <w:rsid w:val="00CB57E7"/>
    <w:rsid w:val="00CB5B89"/>
    <w:rsid w:val="00CC0ED2"/>
    <w:rsid w:val="00CC28F0"/>
    <w:rsid w:val="00CD0D42"/>
    <w:rsid w:val="00CD5D61"/>
    <w:rsid w:val="00CE023E"/>
    <w:rsid w:val="00CE2683"/>
    <w:rsid w:val="00CE35F2"/>
    <w:rsid w:val="00CE57B2"/>
    <w:rsid w:val="00CE62FC"/>
    <w:rsid w:val="00CE774E"/>
    <w:rsid w:val="00CE7AF6"/>
    <w:rsid w:val="00CF00D6"/>
    <w:rsid w:val="00CF228A"/>
    <w:rsid w:val="00CF2499"/>
    <w:rsid w:val="00CF35D8"/>
    <w:rsid w:val="00D018B6"/>
    <w:rsid w:val="00D026A5"/>
    <w:rsid w:val="00D06304"/>
    <w:rsid w:val="00D06674"/>
    <w:rsid w:val="00D11995"/>
    <w:rsid w:val="00D138AB"/>
    <w:rsid w:val="00D14A67"/>
    <w:rsid w:val="00D14CE3"/>
    <w:rsid w:val="00D15D16"/>
    <w:rsid w:val="00D15D5A"/>
    <w:rsid w:val="00D15FF5"/>
    <w:rsid w:val="00D216D7"/>
    <w:rsid w:val="00D22951"/>
    <w:rsid w:val="00D24862"/>
    <w:rsid w:val="00D26C3F"/>
    <w:rsid w:val="00D27B31"/>
    <w:rsid w:val="00D30EE9"/>
    <w:rsid w:val="00D32422"/>
    <w:rsid w:val="00D337AC"/>
    <w:rsid w:val="00D35764"/>
    <w:rsid w:val="00D35814"/>
    <w:rsid w:val="00D42591"/>
    <w:rsid w:val="00D44DCA"/>
    <w:rsid w:val="00D44E5E"/>
    <w:rsid w:val="00D44FEC"/>
    <w:rsid w:val="00D44FF5"/>
    <w:rsid w:val="00D45D1F"/>
    <w:rsid w:val="00D46C06"/>
    <w:rsid w:val="00D52680"/>
    <w:rsid w:val="00D533BB"/>
    <w:rsid w:val="00D5362F"/>
    <w:rsid w:val="00D6078A"/>
    <w:rsid w:val="00D63FCA"/>
    <w:rsid w:val="00D650BA"/>
    <w:rsid w:val="00D724DF"/>
    <w:rsid w:val="00D73499"/>
    <w:rsid w:val="00D73C33"/>
    <w:rsid w:val="00D766DD"/>
    <w:rsid w:val="00D77097"/>
    <w:rsid w:val="00D774A2"/>
    <w:rsid w:val="00D83D6C"/>
    <w:rsid w:val="00D9165E"/>
    <w:rsid w:val="00D95B37"/>
    <w:rsid w:val="00DA3C11"/>
    <w:rsid w:val="00DA5892"/>
    <w:rsid w:val="00DA5BA7"/>
    <w:rsid w:val="00DA64C5"/>
    <w:rsid w:val="00DA77CF"/>
    <w:rsid w:val="00DB4CF6"/>
    <w:rsid w:val="00DC0366"/>
    <w:rsid w:val="00DC4970"/>
    <w:rsid w:val="00DD0383"/>
    <w:rsid w:val="00DD05EF"/>
    <w:rsid w:val="00DD4B1E"/>
    <w:rsid w:val="00DD5052"/>
    <w:rsid w:val="00DD5BB8"/>
    <w:rsid w:val="00DE1CE2"/>
    <w:rsid w:val="00DE2121"/>
    <w:rsid w:val="00DE2CC8"/>
    <w:rsid w:val="00DE54E1"/>
    <w:rsid w:val="00DE5F03"/>
    <w:rsid w:val="00DE6E78"/>
    <w:rsid w:val="00DE73DB"/>
    <w:rsid w:val="00DF2326"/>
    <w:rsid w:val="00DF2547"/>
    <w:rsid w:val="00DF5078"/>
    <w:rsid w:val="00DF5518"/>
    <w:rsid w:val="00DF67A8"/>
    <w:rsid w:val="00DF7351"/>
    <w:rsid w:val="00E00550"/>
    <w:rsid w:val="00E0160D"/>
    <w:rsid w:val="00E01DCC"/>
    <w:rsid w:val="00E07135"/>
    <w:rsid w:val="00E0714A"/>
    <w:rsid w:val="00E11409"/>
    <w:rsid w:val="00E2247A"/>
    <w:rsid w:val="00E22F43"/>
    <w:rsid w:val="00E26C3A"/>
    <w:rsid w:val="00E30A7E"/>
    <w:rsid w:val="00E30BAB"/>
    <w:rsid w:val="00E3174C"/>
    <w:rsid w:val="00E4293B"/>
    <w:rsid w:val="00E45590"/>
    <w:rsid w:val="00E45CA5"/>
    <w:rsid w:val="00E45E6A"/>
    <w:rsid w:val="00E52566"/>
    <w:rsid w:val="00E53594"/>
    <w:rsid w:val="00E547F5"/>
    <w:rsid w:val="00E6081D"/>
    <w:rsid w:val="00E645CA"/>
    <w:rsid w:val="00E70BA9"/>
    <w:rsid w:val="00E70FB3"/>
    <w:rsid w:val="00E7167E"/>
    <w:rsid w:val="00E71AD3"/>
    <w:rsid w:val="00E75321"/>
    <w:rsid w:val="00E765E6"/>
    <w:rsid w:val="00E82579"/>
    <w:rsid w:val="00E85553"/>
    <w:rsid w:val="00E86B38"/>
    <w:rsid w:val="00E87184"/>
    <w:rsid w:val="00E875A4"/>
    <w:rsid w:val="00E87CF1"/>
    <w:rsid w:val="00E93368"/>
    <w:rsid w:val="00E934EC"/>
    <w:rsid w:val="00E93613"/>
    <w:rsid w:val="00EA0279"/>
    <w:rsid w:val="00EA4703"/>
    <w:rsid w:val="00EA6FCC"/>
    <w:rsid w:val="00EB02B7"/>
    <w:rsid w:val="00EB08AE"/>
    <w:rsid w:val="00EB305F"/>
    <w:rsid w:val="00EB3669"/>
    <w:rsid w:val="00EB6F35"/>
    <w:rsid w:val="00EC1751"/>
    <w:rsid w:val="00EC1988"/>
    <w:rsid w:val="00EC22DB"/>
    <w:rsid w:val="00EC3941"/>
    <w:rsid w:val="00EC3AFA"/>
    <w:rsid w:val="00EC4266"/>
    <w:rsid w:val="00EC4524"/>
    <w:rsid w:val="00EC60DB"/>
    <w:rsid w:val="00ED0DDF"/>
    <w:rsid w:val="00ED47B0"/>
    <w:rsid w:val="00ED5C86"/>
    <w:rsid w:val="00ED5E6E"/>
    <w:rsid w:val="00ED6693"/>
    <w:rsid w:val="00ED6D49"/>
    <w:rsid w:val="00ED7476"/>
    <w:rsid w:val="00ED77F8"/>
    <w:rsid w:val="00EE087E"/>
    <w:rsid w:val="00EE73F0"/>
    <w:rsid w:val="00EF506A"/>
    <w:rsid w:val="00EF617C"/>
    <w:rsid w:val="00EF77C2"/>
    <w:rsid w:val="00F00676"/>
    <w:rsid w:val="00F00680"/>
    <w:rsid w:val="00F044A8"/>
    <w:rsid w:val="00F107EC"/>
    <w:rsid w:val="00F1478C"/>
    <w:rsid w:val="00F15DB1"/>
    <w:rsid w:val="00F2232A"/>
    <w:rsid w:val="00F26817"/>
    <w:rsid w:val="00F26BA9"/>
    <w:rsid w:val="00F277B5"/>
    <w:rsid w:val="00F301CD"/>
    <w:rsid w:val="00F31F8B"/>
    <w:rsid w:val="00F339E4"/>
    <w:rsid w:val="00F33FDA"/>
    <w:rsid w:val="00F34B95"/>
    <w:rsid w:val="00F371CB"/>
    <w:rsid w:val="00F4077D"/>
    <w:rsid w:val="00F43BD6"/>
    <w:rsid w:val="00F43CB4"/>
    <w:rsid w:val="00F50944"/>
    <w:rsid w:val="00F50C4E"/>
    <w:rsid w:val="00F526CE"/>
    <w:rsid w:val="00F53C77"/>
    <w:rsid w:val="00F55DBB"/>
    <w:rsid w:val="00F60614"/>
    <w:rsid w:val="00F62D3B"/>
    <w:rsid w:val="00F630C6"/>
    <w:rsid w:val="00F63708"/>
    <w:rsid w:val="00F6384D"/>
    <w:rsid w:val="00F67269"/>
    <w:rsid w:val="00F67C21"/>
    <w:rsid w:val="00F70ED0"/>
    <w:rsid w:val="00F7103C"/>
    <w:rsid w:val="00F71946"/>
    <w:rsid w:val="00F7301B"/>
    <w:rsid w:val="00F746E4"/>
    <w:rsid w:val="00F76B8F"/>
    <w:rsid w:val="00F80053"/>
    <w:rsid w:val="00F83010"/>
    <w:rsid w:val="00F84305"/>
    <w:rsid w:val="00F852DA"/>
    <w:rsid w:val="00F858EE"/>
    <w:rsid w:val="00F92CBB"/>
    <w:rsid w:val="00F92E7E"/>
    <w:rsid w:val="00F96E7B"/>
    <w:rsid w:val="00FA1C8E"/>
    <w:rsid w:val="00FA29B4"/>
    <w:rsid w:val="00FA3890"/>
    <w:rsid w:val="00FA4A49"/>
    <w:rsid w:val="00FA560B"/>
    <w:rsid w:val="00FA7856"/>
    <w:rsid w:val="00FB069D"/>
    <w:rsid w:val="00FC4337"/>
    <w:rsid w:val="00FC7BCE"/>
    <w:rsid w:val="00FD6127"/>
    <w:rsid w:val="00FE2966"/>
    <w:rsid w:val="00FE5716"/>
    <w:rsid w:val="00FE7A4E"/>
    <w:rsid w:val="00FE7C2E"/>
    <w:rsid w:val="00FF3F80"/>
    <w:rsid w:val="00FF4466"/>
    <w:rsid w:val="00FF4D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2E5"/>
    <w:pPr>
      <w:spacing w:after="0" w:line="480" w:lineRule="auto"/>
      <w:ind w:firstLine="720"/>
    </w:pPr>
    <w:rPr>
      <w:rFonts w:ascii="Times New Roman" w:hAnsi="Times New Roman" w:cs="Times New Roman"/>
      <w:sz w:val="24"/>
      <w:szCs w:val="24"/>
    </w:rPr>
  </w:style>
  <w:style w:type="paragraph" w:styleId="Heading1">
    <w:name w:val="heading 1"/>
    <w:basedOn w:val="Normal"/>
    <w:next w:val="Normal"/>
    <w:link w:val="Heading1Char"/>
    <w:uiPriority w:val="9"/>
    <w:qFormat/>
    <w:rsid w:val="00C2361B"/>
    <w:pPr>
      <w:keepNext/>
      <w:keepLines/>
      <w:numPr>
        <w:numId w:val="1"/>
      </w:numPr>
      <w:spacing w:before="480"/>
      <w:outlineLvl w:val="0"/>
    </w:pPr>
    <w:rPr>
      <w:rFonts w:eastAsiaTheme="majorEastAsia"/>
      <w:b/>
      <w:bCs/>
    </w:rPr>
  </w:style>
  <w:style w:type="paragraph" w:styleId="Heading2">
    <w:name w:val="heading 2"/>
    <w:basedOn w:val="Heading1"/>
    <w:next w:val="Normal"/>
    <w:link w:val="Heading2Char"/>
    <w:uiPriority w:val="9"/>
    <w:unhideWhenUsed/>
    <w:qFormat/>
    <w:rsid w:val="00AA0668"/>
    <w:pPr>
      <w:keepNext w:val="0"/>
      <w:numPr>
        <w:ilvl w:val="1"/>
      </w:numPr>
      <w:ind w:left="450"/>
      <w:outlineLvl w:val="1"/>
    </w:pPr>
  </w:style>
  <w:style w:type="paragraph" w:styleId="Heading3">
    <w:name w:val="heading 3"/>
    <w:basedOn w:val="Heading2"/>
    <w:next w:val="Normal"/>
    <w:link w:val="Heading3Char"/>
    <w:uiPriority w:val="9"/>
    <w:unhideWhenUsed/>
    <w:qFormat/>
    <w:rsid w:val="00814E34"/>
    <w:pPr>
      <w:numPr>
        <w:ilvl w:val="2"/>
      </w:numPr>
      <w:spacing w:before="120"/>
      <w:ind w:left="720" w:hanging="720"/>
      <w:outlineLvl w:val="2"/>
    </w:pPr>
  </w:style>
  <w:style w:type="paragraph" w:styleId="Heading4">
    <w:name w:val="heading 4"/>
    <w:basedOn w:val="Heading3"/>
    <w:next w:val="Normal"/>
    <w:link w:val="Heading4Char"/>
    <w:uiPriority w:val="9"/>
    <w:unhideWhenUsed/>
    <w:qFormat/>
    <w:rsid w:val="00EE087E"/>
    <w:pPr>
      <w:numPr>
        <w:ilvl w:val="3"/>
      </w:numPr>
      <w:ind w:left="1080" w:hanging="10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61B"/>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AA0668"/>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814E34"/>
    <w:rPr>
      <w:rFonts w:ascii="Times New Roman" w:eastAsiaTheme="majorEastAsia" w:hAnsi="Times New Roman" w:cs="Times New Roman"/>
      <w:b/>
      <w:bCs/>
      <w:sz w:val="24"/>
      <w:szCs w:val="24"/>
    </w:rPr>
  </w:style>
  <w:style w:type="paragraph" w:styleId="BalloonText">
    <w:name w:val="Balloon Text"/>
    <w:basedOn w:val="Normal"/>
    <w:link w:val="BalloonTextChar"/>
    <w:uiPriority w:val="99"/>
    <w:semiHidden/>
    <w:unhideWhenUsed/>
    <w:rsid w:val="000B33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35D"/>
    <w:rPr>
      <w:rFonts w:ascii="Tahoma" w:hAnsi="Tahoma" w:cs="Tahoma"/>
      <w:sz w:val="16"/>
      <w:szCs w:val="16"/>
    </w:rPr>
  </w:style>
  <w:style w:type="character" w:customStyle="1" w:styleId="citation">
    <w:name w:val="citation"/>
    <w:basedOn w:val="DefaultParagraphFont"/>
    <w:rsid w:val="00460B12"/>
  </w:style>
  <w:style w:type="paragraph" w:styleId="ListParagraph">
    <w:name w:val="List Paragraph"/>
    <w:basedOn w:val="Normal"/>
    <w:uiPriority w:val="34"/>
    <w:qFormat/>
    <w:rsid w:val="000B755E"/>
    <w:pPr>
      <w:ind w:left="720"/>
      <w:contextualSpacing/>
    </w:pPr>
  </w:style>
  <w:style w:type="character" w:customStyle="1" w:styleId="Heading4Char">
    <w:name w:val="Heading 4 Char"/>
    <w:basedOn w:val="DefaultParagraphFont"/>
    <w:link w:val="Heading4"/>
    <w:uiPriority w:val="9"/>
    <w:rsid w:val="00EE087E"/>
    <w:rPr>
      <w:rFonts w:ascii="Times New Roman" w:eastAsiaTheme="majorEastAsia" w:hAnsi="Times New Roman" w:cs="Times New Roman"/>
      <w:b/>
      <w:bCs/>
      <w:sz w:val="24"/>
      <w:szCs w:val="24"/>
    </w:rPr>
  </w:style>
  <w:style w:type="table" w:styleId="TableGrid">
    <w:name w:val="Table Grid"/>
    <w:basedOn w:val="TableNormal"/>
    <w:uiPriority w:val="59"/>
    <w:rsid w:val="005457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124B2"/>
    <w:pPr>
      <w:spacing w:after="0" w:line="240" w:lineRule="auto"/>
      <w:ind w:firstLine="720"/>
    </w:pPr>
    <w:rPr>
      <w:rFonts w:ascii="Times New Roman" w:hAnsi="Times New Roman" w:cs="Times New Roman"/>
      <w:sz w:val="24"/>
      <w:szCs w:val="24"/>
    </w:rPr>
  </w:style>
  <w:style w:type="table" w:styleId="MediumShading2-Accent5">
    <w:name w:val="Medium Shading 2 Accent 5"/>
    <w:basedOn w:val="TableNormal"/>
    <w:uiPriority w:val="64"/>
    <w:rsid w:val="001124B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814E34"/>
    <w:rPr>
      <w:color w:val="0563C1" w:themeColor="hyperlink"/>
      <w:u w:val="single"/>
    </w:rPr>
  </w:style>
  <w:style w:type="paragraph" w:styleId="Header">
    <w:name w:val="header"/>
    <w:basedOn w:val="Normal"/>
    <w:link w:val="HeaderChar"/>
    <w:uiPriority w:val="99"/>
    <w:semiHidden/>
    <w:unhideWhenUsed/>
    <w:rsid w:val="0072231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722316"/>
    <w:rPr>
      <w:rFonts w:ascii="Times New Roman" w:hAnsi="Times New Roman" w:cs="Times New Roman"/>
      <w:sz w:val="24"/>
      <w:szCs w:val="24"/>
    </w:rPr>
  </w:style>
  <w:style w:type="paragraph" w:styleId="Footer">
    <w:name w:val="footer"/>
    <w:basedOn w:val="Normal"/>
    <w:link w:val="FooterChar"/>
    <w:uiPriority w:val="99"/>
    <w:unhideWhenUsed/>
    <w:rsid w:val="00722316"/>
    <w:pPr>
      <w:tabs>
        <w:tab w:val="center" w:pos="4680"/>
        <w:tab w:val="right" w:pos="9360"/>
      </w:tabs>
      <w:spacing w:line="240" w:lineRule="auto"/>
    </w:pPr>
  </w:style>
  <w:style w:type="character" w:customStyle="1" w:styleId="FooterChar">
    <w:name w:val="Footer Char"/>
    <w:basedOn w:val="DefaultParagraphFont"/>
    <w:link w:val="Footer"/>
    <w:uiPriority w:val="99"/>
    <w:rsid w:val="00722316"/>
    <w:rPr>
      <w:rFonts w:ascii="Times New Roman" w:hAnsi="Times New Roman" w:cs="Times New Roman"/>
      <w:sz w:val="24"/>
      <w:szCs w:val="24"/>
    </w:rPr>
  </w:style>
  <w:style w:type="table" w:customStyle="1" w:styleId="LightList-Accent11">
    <w:name w:val="Light List - Accent 11"/>
    <w:basedOn w:val="TableNormal"/>
    <w:uiPriority w:val="61"/>
    <w:rsid w:val="00324398"/>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E45E6A"/>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60574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PlaceholderText">
    <w:name w:val="Placeholder Text"/>
    <w:basedOn w:val="DefaultParagraphFont"/>
    <w:uiPriority w:val="99"/>
    <w:semiHidden/>
    <w:rsid w:val="005F534A"/>
    <w:rPr>
      <w:color w:val="808080"/>
    </w:rPr>
  </w:style>
  <w:style w:type="character" w:customStyle="1" w:styleId="questiontext">
    <w:name w:val="questiontext"/>
    <w:basedOn w:val="DefaultParagraphFont"/>
    <w:rsid w:val="005913C6"/>
  </w:style>
  <w:style w:type="paragraph" w:styleId="TOCHeading">
    <w:name w:val="TOC Heading"/>
    <w:basedOn w:val="Heading1"/>
    <w:next w:val="Normal"/>
    <w:uiPriority w:val="39"/>
    <w:semiHidden/>
    <w:unhideWhenUsed/>
    <w:qFormat/>
    <w:rsid w:val="00C57703"/>
    <w:pPr>
      <w:numPr>
        <w:numId w:val="0"/>
      </w:numPr>
      <w:spacing w:line="276" w:lineRule="auto"/>
      <w:outlineLvl w:val="9"/>
    </w:pPr>
    <w:rPr>
      <w:rFonts w:asciiTheme="majorHAnsi" w:hAnsiTheme="majorHAnsi" w:cstheme="majorBidi"/>
      <w:color w:val="2E74B5" w:themeColor="accent1" w:themeShade="BF"/>
      <w:sz w:val="28"/>
      <w:szCs w:val="28"/>
    </w:rPr>
  </w:style>
  <w:style w:type="paragraph" w:styleId="TOC1">
    <w:name w:val="toc 1"/>
    <w:basedOn w:val="Normal"/>
    <w:next w:val="Normal"/>
    <w:autoRedefine/>
    <w:uiPriority w:val="39"/>
    <w:unhideWhenUsed/>
    <w:rsid w:val="00B20DF9"/>
    <w:pPr>
      <w:tabs>
        <w:tab w:val="left" w:pos="1320"/>
        <w:tab w:val="right" w:leader="dot" w:pos="8630"/>
      </w:tabs>
      <w:spacing w:after="100" w:line="360" w:lineRule="auto"/>
    </w:pPr>
  </w:style>
  <w:style w:type="paragraph" w:styleId="TOC2">
    <w:name w:val="toc 2"/>
    <w:basedOn w:val="Normal"/>
    <w:next w:val="Normal"/>
    <w:autoRedefine/>
    <w:uiPriority w:val="39"/>
    <w:unhideWhenUsed/>
    <w:rsid w:val="00C57703"/>
    <w:pPr>
      <w:spacing w:after="100"/>
      <w:ind w:left="240"/>
    </w:pPr>
  </w:style>
  <w:style w:type="paragraph" w:styleId="TOC3">
    <w:name w:val="toc 3"/>
    <w:basedOn w:val="Normal"/>
    <w:next w:val="Normal"/>
    <w:autoRedefine/>
    <w:uiPriority w:val="39"/>
    <w:unhideWhenUsed/>
    <w:rsid w:val="00C57703"/>
    <w:pPr>
      <w:spacing w:after="100"/>
      <w:ind w:left="480"/>
    </w:pPr>
  </w:style>
  <w:style w:type="paragraph" w:styleId="BodyText">
    <w:name w:val="Body Text"/>
    <w:basedOn w:val="Normal"/>
    <w:link w:val="BodyTextChar"/>
    <w:uiPriority w:val="99"/>
    <w:semiHidden/>
    <w:unhideWhenUsed/>
    <w:rsid w:val="00210EB8"/>
    <w:pPr>
      <w:spacing w:after="120"/>
    </w:pPr>
  </w:style>
  <w:style w:type="character" w:customStyle="1" w:styleId="BodyTextChar">
    <w:name w:val="Body Text Char"/>
    <w:basedOn w:val="DefaultParagraphFont"/>
    <w:link w:val="BodyText"/>
    <w:uiPriority w:val="99"/>
    <w:semiHidden/>
    <w:rsid w:val="00210EB8"/>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F044A8"/>
    <w:rPr>
      <w:color w:val="954F72" w:themeColor="followedHyperlink"/>
      <w:u w:val="single"/>
    </w:rPr>
  </w:style>
  <w:style w:type="paragraph" w:styleId="Caption">
    <w:name w:val="caption"/>
    <w:basedOn w:val="Normal"/>
    <w:next w:val="Normal"/>
    <w:uiPriority w:val="35"/>
    <w:unhideWhenUsed/>
    <w:qFormat/>
    <w:rsid w:val="00214D0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4D04"/>
  </w:style>
  <w:style w:type="paragraph" w:styleId="FootnoteText">
    <w:name w:val="footnote text"/>
    <w:basedOn w:val="Normal"/>
    <w:link w:val="FootnoteTextChar"/>
    <w:uiPriority w:val="99"/>
    <w:semiHidden/>
    <w:unhideWhenUsed/>
    <w:rsid w:val="00D11995"/>
    <w:pPr>
      <w:spacing w:line="240" w:lineRule="auto"/>
    </w:pPr>
    <w:rPr>
      <w:sz w:val="20"/>
      <w:szCs w:val="20"/>
    </w:rPr>
  </w:style>
  <w:style w:type="character" w:customStyle="1" w:styleId="FootnoteTextChar">
    <w:name w:val="Footnote Text Char"/>
    <w:basedOn w:val="DefaultParagraphFont"/>
    <w:link w:val="FootnoteText"/>
    <w:uiPriority w:val="99"/>
    <w:semiHidden/>
    <w:rsid w:val="00D11995"/>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D11995"/>
    <w:rPr>
      <w:vertAlign w:val="superscript"/>
    </w:rPr>
  </w:style>
  <w:style w:type="paragraph" w:styleId="EndnoteText">
    <w:name w:val="endnote text"/>
    <w:basedOn w:val="Normal"/>
    <w:link w:val="EndnoteTextChar"/>
    <w:uiPriority w:val="99"/>
    <w:semiHidden/>
    <w:unhideWhenUsed/>
    <w:rsid w:val="00B64494"/>
    <w:pPr>
      <w:spacing w:line="240" w:lineRule="auto"/>
    </w:pPr>
    <w:rPr>
      <w:sz w:val="20"/>
      <w:szCs w:val="20"/>
    </w:rPr>
  </w:style>
  <w:style w:type="character" w:customStyle="1" w:styleId="EndnoteTextChar">
    <w:name w:val="Endnote Text Char"/>
    <w:basedOn w:val="DefaultParagraphFont"/>
    <w:link w:val="EndnoteText"/>
    <w:uiPriority w:val="99"/>
    <w:semiHidden/>
    <w:rsid w:val="00B64494"/>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B64494"/>
    <w:rPr>
      <w:vertAlign w:val="superscript"/>
    </w:rPr>
  </w:style>
</w:styles>
</file>

<file path=word/webSettings.xml><?xml version="1.0" encoding="utf-8"?>
<w:webSettings xmlns:r="http://schemas.openxmlformats.org/officeDocument/2006/relationships" xmlns:w="http://schemas.openxmlformats.org/wordprocessingml/2006/main">
  <w:divs>
    <w:div w:id="766850983">
      <w:bodyDiv w:val="1"/>
      <w:marLeft w:val="0"/>
      <w:marRight w:val="0"/>
      <w:marTop w:val="0"/>
      <w:marBottom w:val="0"/>
      <w:divBdr>
        <w:top w:val="none" w:sz="0" w:space="0" w:color="auto"/>
        <w:left w:val="none" w:sz="0" w:space="0" w:color="auto"/>
        <w:bottom w:val="none" w:sz="0" w:space="0" w:color="auto"/>
        <w:right w:val="none" w:sz="0" w:space="0" w:color="auto"/>
      </w:divBdr>
    </w:div>
    <w:div w:id="1242983588">
      <w:bodyDiv w:val="1"/>
      <w:marLeft w:val="0"/>
      <w:marRight w:val="0"/>
      <w:marTop w:val="0"/>
      <w:marBottom w:val="0"/>
      <w:divBdr>
        <w:top w:val="none" w:sz="0" w:space="0" w:color="auto"/>
        <w:left w:val="none" w:sz="0" w:space="0" w:color="auto"/>
        <w:bottom w:val="none" w:sz="0" w:space="0" w:color="auto"/>
        <w:right w:val="none" w:sz="0" w:space="0" w:color="auto"/>
      </w:divBdr>
    </w:div>
    <w:div w:id="1880626706">
      <w:bodyDiv w:val="1"/>
      <w:marLeft w:val="0"/>
      <w:marRight w:val="0"/>
      <w:marTop w:val="0"/>
      <w:marBottom w:val="0"/>
      <w:divBdr>
        <w:top w:val="none" w:sz="0" w:space="0" w:color="auto"/>
        <w:left w:val="none" w:sz="0" w:space="0" w:color="auto"/>
        <w:bottom w:val="none" w:sz="0" w:space="0" w:color="auto"/>
        <w:right w:val="none" w:sz="0" w:space="0" w:color="auto"/>
      </w:divBdr>
    </w:div>
    <w:div w:id="2137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emf"/><Relationship Id="rId26" Type="http://schemas.openxmlformats.org/officeDocument/2006/relationships/oleObject" Target="embeddings/Microsoft_Visio_2003-2010_Drawing4.vsd"/><Relationship Id="rId39" Type="http://schemas.openxmlformats.org/officeDocument/2006/relationships/oleObject" Target="embeddings/Microsoft_Visio_2003-2010_Drawing9.vsd"/><Relationship Id="rId21" Type="http://schemas.openxmlformats.org/officeDocument/2006/relationships/image" Target="media/image10.emf"/><Relationship Id="rId34" Type="http://schemas.openxmlformats.org/officeDocument/2006/relationships/image" Target="media/image18.emf"/><Relationship Id="rId42" Type="http://schemas.openxmlformats.org/officeDocument/2006/relationships/image" Target="media/image23.emf"/><Relationship Id="rId47" Type="http://schemas.openxmlformats.org/officeDocument/2006/relationships/oleObject" Target="embeddings/Microsoft_Visio_2003-2010_Drawing13.vsd"/><Relationship Id="rId50" Type="http://schemas.openxmlformats.org/officeDocument/2006/relationships/oleObject" Target="embeddings/Microsoft_Visio_2003-2010_Drawing14.vsd"/><Relationship Id="rId55" Type="http://schemas.openxmlformats.org/officeDocument/2006/relationships/image" Target="media/image3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Microsoft_Visio_2003-2010_Drawing2.vsd"/><Relationship Id="rId29" Type="http://schemas.openxmlformats.org/officeDocument/2006/relationships/image" Target="media/image15.emf"/><Relationship Id="rId41" Type="http://schemas.openxmlformats.org/officeDocument/2006/relationships/oleObject" Target="embeddings/Microsoft_Visio_2003-2010_Drawing10.vsd"/><Relationship Id="rId54" Type="http://schemas.openxmlformats.org/officeDocument/2006/relationships/image" Target="media/image3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oleObject" Target="embeddings/Microsoft_Visio_2003-2010_Drawing3.vsd"/><Relationship Id="rId32" Type="http://schemas.openxmlformats.org/officeDocument/2006/relationships/image" Target="media/image17.emf"/><Relationship Id="rId37" Type="http://schemas.openxmlformats.org/officeDocument/2006/relationships/image" Target="media/image20.emf"/><Relationship Id="rId40" Type="http://schemas.openxmlformats.org/officeDocument/2006/relationships/image" Target="media/image22.emf"/><Relationship Id="rId45" Type="http://schemas.openxmlformats.org/officeDocument/2006/relationships/oleObject" Target="embeddings/Microsoft_Visio_2003-2010_Drawing12.vsd"/><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oleObject" Target="embeddings/Microsoft_Visio_2003-2010_Drawing1.vsd"/><Relationship Id="rId23" Type="http://schemas.openxmlformats.org/officeDocument/2006/relationships/image" Target="media/image12.emf"/><Relationship Id="rId28" Type="http://schemas.openxmlformats.org/officeDocument/2006/relationships/oleObject" Target="embeddings/Microsoft_Visio_2003-2010_Drawing5.vsd"/><Relationship Id="rId36" Type="http://schemas.openxmlformats.org/officeDocument/2006/relationships/image" Target="media/image19.emf"/><Relationship Id="rId49" Type="http://schemas.openxmlformats.org/officeDocument/2006/relationships/image" Target="media/image27.emf"/><Relationship Id="rId57" Type="http://schemas.openxmlformats.org/officeDocument/2006/relationships/image" Target="media/image34.png"/><Relationship Id="rId61"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emf"/><Relationship Id="rId31" Type="http://schemas.openxmlformats.org/officeDocument/2006/relationships/image" Target="media/image16.emf"/><Relationship Id="rId44" Type="http://schemas.openxmlformats.org/officeDocument/2006/relationships/image" Target="media/image24.emf"/><Relationship Id="rId52" Type="http://schemas.openxmlformats.org/officeDocument/2006/relationships/image" Target="media/image29.png"/><Relationship Id="rId60"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1.emf"/><Relationship Id="rId27" Type="http://schemas.openxmlformats.org/officeDocument/2006/relationships/image" Target="media/image14.emf"/><Relationship Id="rId30" Type="http://schemas.openxmlformats.org/officeDocument/2006/relationships/oleObject" Target="embeddings/Microsoft_Visio_2003-2010_Drawing6.vsd"/><Relationship Id="rId35" Type="http://schemas.openxmlformats.org/officeDocument/2006/relationships/oleObject" Target="embeddings/Microsoft_Visio_2003-2010_Drawing8.vsd"/><Relationship Id="rId43" Type="http://schemas.openxmlformats.org/officeDocument/2006/relationships/oleObject" Target="embeddings/Microsoft_Visio_2003-2010_Drawing11.vsd"/><Relationship Id="rId48" Type="http://schemas.openxmlformats.org/officeDocument/2006/relationships/image" Target="media/image26.emf"/><Relationship Id="rId56"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3.emf"/><Relationship Id="rId33" Type="http://schemas.openxmlformats.org/officeDocument/2006/relationships/oleObject" Target="embeddings/Microsoft_Visio_2003-2010_Drawing7.vsd"/><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F4253F-6815-49A1-A3E1-A7E934F8B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42989</TotalTime>
  <Pages>102</Pages>
  <Words>19241</Words>
  <Characters>109679</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Batzer</dc:creator>
  <cp:keywords/>
  <dc:description/>
  <cp:lastModifiedBy>kbatzer</cp:lastModifiedBy>
  <cp:revision>748</cp:revision>
  <cp:lastPrinted>2013-11-25T00:40:00Z</cp:lastPrinted>
  <dcterms:created xsi:type="dcterms:W3CDTF">2013-01-17T01:38:00Z</dcterms:created>
  <dcterms:modified xsi:type="dcterms:W3CDTF">2013-11-25T00:56:00Z</dcterms:modified>
</cp:coreProperties>
</file>